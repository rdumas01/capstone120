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1.png" ContentType="image/png"/>
  <Override PartName="/word/media/image9.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8.jpeg" ContentType="image/jpeg"/>
  <Override PartName="/word/media/image5.png" ContentType="image/png"/>
  <Override PartName="/word/media/image10.png" ContentType="image/png"/>
  <Override PartName="/word/media/image6.jpeg" ContentType="image/jpeg"/>
  <Override PartName="/word/media/image13.png" ContentType="image/png"/>
  <Override PartName="/word/media/image7.png" ContentType="image/png"/>
  <Override PartName="/word/media/image12.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Default"/>
        <w:rPr>
          <w:rFonts w:ascii="Times New Roman" w:hAnsi="Times New Roman" w:cs="Times New Roman"/>
          <w:sz w:val="28"/>
          <w:szCs w:val="28"/>
          <w:lang w:eastAsia="zh-CN"/>
        </w:rPr>
      </w:pPr>
      <w:r>
        <w:rPr>
          <w:rFonts w:cs="Times New Roman" w:ascii="Times New Roman" w:hAnsi="Times New Roman"/>
          <w:sz w:val="28"/>
          <w:szCs w:val="28"/>
          <w:lang w:eastAsia="zh-CN"/>
        </w:rPr>
      </w:r>
    </w:p>
    <w:p>
      <w:pPr>
        <w:pStyle w:val="Default"/>
        <w:rPr>
          <w:rFonts w:ascii="Times New Roman" w:hAnsi="Times New Roman" w:cs="Times New Roman"/>
          <w:sz w:val="28"/>
          <w:szCs w:val="28"/>
          <w:lang w:eastAsia="zh-CN"/>
        </w:rPr>
      </w:pPr>
      <w:r>
        <w:rPr>
          <w:rFonts w:cs="Times New Roman" w:ascii="Times New Roman" w:hAnsi="Times New Roman"/>
          <w:sz w:val="28"/>
          <w:szCs w:val="28"/>
          <w:lang w:eastAsia="zh-CN"/>
        </w:rPr>
      </w:r>
    </w:p>
    <w:p>
      <w:pPr>
        <w:pStyle w:val="Default"/>
        <w:rPr>
          <w:rFonts w:ascii="Times New Roman" w:hAnsi="Times New Roman" w:cs="Times New Roman"/>
          <w:sz w:val="28"/>
          <w:szCs w:val="28"/>
          <w:lang w:eastAsia="zh-CN"/>
        </w:rPr>
      </w:pPr>
      <w:r>
        <w:rPr>
          <w:rFonts w:cs="Times New Roman" w:ascii="Times New Roman" w:hAnsi="Times New Roman"/>
          <w:sz w:val="28"/>
          <w:szCs w:val="28"/>
          <w:lang w:eastAsia="zh-CN"/>
        </w:rPr>
      </w:r>
    </w:p>
    <w:p>
      <w:pPr>
        <w:pStyle w:val="Default"/>
        <w:rPr>
          <w:rFonts w:ascii="Times New Roman" w:hAnsi="Times New Roman" w:cs="Times New Roman"/>
          <w:sz w:val="28"/>
          <w:szCs w:val="28"/>
          <w:lang w:eastAsia="zh-CN"/>
        </w:rPr>
      </w:pPr>
      <w:r>
        <w:rPr>
          <w:rFonts w:cs="Times New Roman" w:ascii="Times New Roman" w:hAnsi="Times New Roman"/>
          <w:sz w:val="28"/>
          <w:szCs w:val="28"/>
          <w:lang w:eastAsia="zh-CN"/>
        </w:rPr>
      </w:r>
    </w:p>
    <w:p>
      <w:pPr>
        <w:pStyle w:val="Default"/>
        <w:rPr>
          <w:rFonts w:ascii="Times New Roman" w:hAnsi="Times New Roman" w:cs="Times New Roman"/>
          <w:sz w:val="28"/>
          <w:szCs w:val="28"/>
          <w:lang w:eastAsia="zh-CN"/>
        </w:rPr>
      </w:pPr>
      <w:r>
        <w:rPr>
          <w:rFonts w:cs="Times New Roman" w:ascii="Times New Roman" w:hAnsi="Times New Roman"/>
          <w:sz w:val="28"/>
          <w:szCs w:val="28"/>
          <w:lang w:eastAsia="zh-CN"/>
        </w:rPr>
      </w:r>
    </w:p>
    <w:p>
      <w:pPr>
        <w:pStyle w:val="Default"/>
        <w:spacing w:lineRule="auto" w:line="960"/>
        <w:jc w:val="center"/>
        <w:rPr/>
      </w:pPr>
      <w:bookmarkStart w:id="0" w:name="_Toc104394131"/>
      <w:bookmarkStart w:id="1" w:name="_Toc15063"/>
      <w:r>
        <w:rPr>
          <w:rFonts w:cs="Times New Roman" w:ascii="Times New Roman" w:hAnsi="Times New Roman"/>
          <w:b/>
          <w:bCs/>
          <w:sz w:val="52"/>
          <w:szCs w:val="52"/>
          <w:lang w:eastAsia="zh-CN"/>
        </w:rPr>
        <w:t xml:space="preserve">K1 </w:t>
      </w:r>
      <w:bookmarkEnd w:id="1"/>
      <w:r>
        <w:rPr>
          <w:rFonts w:cs="Times New Roman" w:ascii="Times New Roman" w:hAnsi="Times New Roman"/>
          <w:b/>
          <w:bCs/>
          <w:sz w:val="52"/>
          <w:szCs w:val="52"/>
          <w:lang w:eastAsia="zh-CN"/>
        </w:rPr>
        <w:t>Robotic Arm</w:t>
      </w:r>
      <w:bookmarkEnd w:id="0"/>
    </w:p>
    <w:p>
      <w:pPr>
        <w:pStyle w:val="Default"/>
        <w:spacing w:lineRule="auto" w:line="960"/>
        <w:jc w:val="center"/>
        <w:rPr>
          <w:rFonts w:ascii="Times New Roman" w:hAnsi="Times New Roman" w:cs="Times New Roman"/>
          <w:b/>
          <w:b/>
          <w:bCs/>
          <w:sz w:val="52"/>
          <w:szCs w:val="52"/>
          <w:lang w:eastAsia="zh-CN"/>
        </w:rPr>
      </w:pPr>
      <w:bookmarkStart w:id="2" w:name="_Toc104394280"/>
      <w:r>
        <w:rPr>
          <w:rFonts w:cs="Times New Roman" w:ascii="Times New Roman" w:hAnsi="Times New Roman"/>
          <w:b/>
          <w:bCs/>
          <w:sz w:val="52"/>
          <w:szCs w:val="52"/>
          <w:lang w:eastAsia="zh-CN"/>
        </w:rPr>
        <w:t>User  Manual</w:t>
      </w:r>
      <w:bookmarkEnd w:id="2"/>
    </w:p>
    <w:p>
      <w:pPr>
        <w:pStyle w:val="Title"/>
        <w:rPr>
          <w:b/>
          <w:b/>
          <w:bCs/>
        </w:rPr>
      </w:pPr>
      <w:r>
        <w:rPr>
          <w:b/>
          <w:bCs/>
        </w:rPr>
      </w:r>
    </w:p>
    <w:p>
      <w:pPr>
        <w:pStyle w:val="Title"/>
        <w:rPr>
          <w:b/>
          <w:b/>
          <w:bCs/>
        </w:rPr>
      </w:pPr>
      <w:r>
        <w:rPr>
          <w:b/>
          <w:bCs/>
        </w:rPr>
      </w:r>
    </w:p>
    <w:p>
      <w:pPr>
        <w:pStyle w:val="Title"/>
        <w:rPr>
          <w:b/>
          <w:b/>
          <w:bCs/>
        </w:rPr>
      </w:pPr>
      <w:r>
        <w:rPr>
          <w:b/>
          <w:bCs/>
        </w:rPr>
      </w:r>
    </w:p>
    <w:p>
      <w:pPr>
        <w:pStyle w:val="Title"/>
        <w:rPr>
          <w:b/>
          <w:b/>
          <w:bCs/>
        </w:rPr>
      </w:pPr>
      <w:r>
        <w:rPr>
          <w:b/>
          <w:bCs/>
        </w:rPr>
      </w:r>
    </w:p>
    <w:p>
      <w:pPr>
        <w:pStyle w:val="Title"/>
        <w:rPr>
          <w:b/>
          <w:b/>
          <w:bCs/>
        </w:rPr>
      </w:pPr>
      <w:r>
        <w:rPr>
          <w:b/>
          <w:bCs/>
        </w:rPr>
      </w:r>
    </w:p>
    <w:p>
      <w:pPr>
        <w:pStyle w:val="Title"/>
        <w:rPr>
          <w:b/>
          <w:b/>
          <w:bCs/>
        </w:rPr>
      </w:pPr>
      <w:r>
        <w:rPr>
          <w:b/>
          <w:bCs/>
        </w:rPr>
      </w:r>
    </w:p>
    <w:p>
      <w:pPr>
        <w:pStyle w:val="Default"/>
        <w:jc w:val="center"/>
        <w:rPr>
          <w:rFonts w:ascii="Times New Roman" w:hAnsi="Times New Roman" w:cs="Times New Roman"/>
          <w:sz w:val="28"/>
          <w:szCs w:val="28"/>
          <w:lang w:eastAsia="zh-CN"/>
        </w:rPr>
      </w:pPr>
      <w:r>
        <w:rPr>
          <w:rFonts w:cs="Times New Roman" w:ascii="Times New Roman" w:hAnsi="Times New Roman"/>
          <w:sz w:val="28"/>
          <w:szCs w:val="28"/>
          <w:lang w:eastAsia="zh-CN"/>
        </w:rPr>
        <w:t>V0.4.1</w:t>
      </w:r>
    </w:p>
    <w:p>
      <w:pPr>
        <w:pStyle w:val="Normal"/>
        <w:rPr/>
      </w:pPr>
      <w:r>
        <w:rPr/>
        <w:drawing>
          <wp:inline distT="0" distB="0" distL="0" distR="0">
            <wp:extent cx="5274310" cy="3296285"/>
            <wp:effectExtent l="0" t="0" r="0" b="0"/>
            <wp:docPr id="1" name="图片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 descr=""/>
                    <pic:cNvPicPr>
                      <a:picLocks noChangeAspect="1" noChangeArrowheads="1"/>
                    </pic:cNvPicPr>
                  </pic:nvPicPr>
                  <pic:blipFill>
                    <a:blip r:embed="rId2"/>
                    <a:stretch>
                      <a:fillRect/>
                    </a:stretch>
                  </pic:blipFill>
                  <pic:spPr bwMode="auto">
                    <a:xfrm>
                      <a:off x="0" y="0"/>
                      <a:ext cx="5274310" cy="3296285"/>
                    </a:xfrm>
                    <a:prstGeom prst="rect">
                      <a:avLst/>
                    </a:prstGeom>
                  </pic:spPr>
                </pic:pic>
              </a:graphicData>
            </a:graphic>
          </wp:inline>
        </w:drawing>
      </w:r>
      <w:r>
        <w:rPr/>
        <w:t xml:space="preserve"> </w:t>
      </w:r>
    </w:p>
    <w:p>
      <w:pPr>
        <w:pStyle w:val="Normal"/>
        <w:rPr/>
      </w:pPr>
      <w:r>
        <w:rPr/>
        <w:drawing>
          <wp:inline distT="0" distB="0" distL="0" distR="0">
            <wp:extent cx="5264150" cy="4075430"/>
            <wp:effectExtent l="0" t="0" r="0" b="0"/>
            <wp:docPr id="2"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
                    <pic:cNvPicPr>
                      <a:picLocks noChangeAspect="1" noChangeArrowheads="1"/>
                    </pic:cNvPicPr>
                  </pic:nvPicPr>
                  <pic:blipFill>
                    <a:blip r:embed="rId3"/>
                    <a:stretch>
                      <a:fillRect/>
                    </a:stretch>
                  </pic:blipFill>
                  <pic:spPr bwMode="auto">
                    <a:xfrm>
                      <a:off x="0" y="0"/>
                      <a:ext cx="5264150" cy="4075430"/>
                    </a:xfrm>
                    <a:prstGeom prst="rect">
                      <a:avLst/>
                    </a:prstGeom>
                  </pic:spPr>
                </pic:pic>
              </a:graphicData>
            </a:graphic>
          </wp:inline>
        </w:drawing>
      </w:r>
      <w:r>
        <w:rPr/>
        <w:t xml:space="preserve"> </w:t>
      </w:r>
    </w:p>
    <w:sdt>
      <w:sdtPr>
        <w:docPartObj>
          <w:docPartGallery w:val="Table of Contents"/>
          <w:docPartUnique w:val="true"/>
        </w:docPartObj>
      </w:sdtPr>
      <w:sdtContent>
        <w:p>
          <w:pPr>
            <w:pStyle w:val="TOCHeading"/>
            <w:spacing w:lineRule="auto" w:line="480"/>
            <w:jc w:val="center"/>
            <w:rPr>
              <w:rFonts w:ascii="Times New Roman" w:hAnsi="Times New Roman" w:cs="Times New Roman"/>
              <w:b/>
              <w:b/>
              <w:bCs/>
              <w:lang w:val="zh-CN"/>
            </w:rPr>
          </w:pPr>
          <w:r>
            <w:br w:type="page"/>
          </w:r>
          <w:r>
            <w:rPr>
              <w:rFonts w:cs="Times New Roman" w:ascii="Times New Roman" w:hAnsi="Times New Roman"/>
              <w:b/>
              <w:bCs/>
              <w:lang w:val="zh-CN"/>
            </w:rPr>
            <w:t>Catagory</w:t>
          </w:r>
        </w:p>
        <w:p>
          <w:pPr>
            <w:pStyle w:val="Contents1"/>
            <w:tabs>
              <w:tab w:val="clear" w:pos="420"/>
              <w:tab w:val="right" w:pos="8296" w:leader="dot"/>
            </w:tabs>
            <w:spacing w:lineRule="auto" w:line="480"/>
            <w:rPr/>
          </w:pPr>
          <w:r>
            <w:fldChar w:fldCharType="begin"/>
          </w:r>
          <w:r>
            <w:rPr>
              <w:rStyle w:val="IndexLink"/>
              <w:bCs/>
              <w:rFonts w:cs="Times New Roman"/>
            </w:rPr>
            <w:instrText> TOC \o "1-3" \h</w:instrText>
          </w:r>
          <w:r>
            <w:rPr>
              <w:rStyle w:val="IndexLink"/>
              <w:bCs/>
              <w:rFonts w:cs="Times New Roman"/>
            </w:rPr>
            <w:fldChar w:fldCharType="separate"/>
          </w:r>
          <w:hyperlink w:anchor="_Toc104450808">
            <w:r>
              <w:rPr>
                <w:rStyle w:val="IndexLink"/>
                <w:rFonts w:cs="Times New Roman"/>
                <w:bCs/>
              </w:rPr>
              <w:t>1. Safety</w:t>
            </w:r>
          </w:hyperlink>
          <w:hyperlink w:anchor="_Toc104450808">
            <w:r>
              <w:rPr>
                <w:webHidden/>
              </w:rPr>
              <w:fldChar w:fldCharType="begin"/>
            </w:r>
            <w:r>
              <w:rPr>
                <w:webHidden/>
              </w:rPr>
              <w:instrText>PAGEREF _Toc104450808 \h</w:instrText>
            </w:r>
            <w:r>
              <w:rPr>
                <w:webHidden/>
              </w:rPr>
              <w:fldChar w:fldCharType="separate"/>
            </w:r>
            <w:r>
              <w:rPr>
                <w:rStyle w:val="IndexLink"/>
                <w:vanish w:val="false"/>
              </w:rPr>
              <w:tab/>
              <w:t>4</w:t>
            </w:r>
            <w:r>
              <w:rPr>
                <w:webHidden/>
              </w:rPr>
              <w:fldChar w:fldCharType="end"/>
            </w:r>
          </w:hyperlink>
        </w:p>
        <w:p>
          <w:pPr>
            <w:pStyle w:val="Contents1"/>
            <w:tabs>
              <w:tab w:val="clear" w:pos="420"/>
              <w:tab w:val="right" w:pos="8296" w:leader="dot"/>
            </w:tabs>
            <w:spacing w:lineRule="auto" w:line="480"/>
            <w:rPr/>
          </w:pPr>
          <w:hyperlink w:anchor="_Toc104450809">
            <w:r>
              <w:rPr>
                <w:rStyle w:val="IndexLink"/>
                <w:rFonts w:cs="Times New Roman"/>
                <w:bCs/>
              </w:rPr>
              <w:t>1.1 Precautions</w:t>
            </w:r>
          </w:hyperlink>
          <w:hyperlink w:anchor="_Toc104450809">
            <w:r>
              <w:rPr>
                <w:webHidden/>
              </w:rPr>
              <w:fldChar w:fldCharType="begin"/>
            </w:r>
            <w:r>
              <w:rPr>
                <w:webHidden/>
              </w:rPr>
              <w:instrText>PAGEREF _Toc104450809 \h</w:instrText>
            </w:r>
            <w:r>
              <w:rPr>
                <w:webHidden/>
              </w:rPr>
              <w:fldChar w:fldCharType="separate"/>
            </w:r>
            <w:r>
              <w:rPr>
                <w:rStyle w:val="IndexLink"/>
                <w:vanish w:val="false"/>
              </w:rPr>
              <w:tab/>
              <w:t>4</w:t>
            </w:r>
            <w:r>
              <w:rPr>
                <w:webHidden/>
              </w:rPr>
              <w:fldChar w:fldCharType="end"/>
            </w:r>
          </w:hyperlink>
        </w:p>
        <w:p>
          <w:pPr>
            <w:pStyle w:val="Contents1"/>
            <w:tabs>
              <w:tab w:val="clear" w:pos="420"/>
              <w:tab w:val="right" w:pos="8296" w:leader="dot"/>
            </w:tabs>
            <w:spacing w:lineRule="auto" w:line="480"/>
            <w:rPr/>
          </w:pPr>
          <w:hyperlink w:anchor="_Toc104450810">
            <w:r>
              <w:rPr>
                <w:rStyle w:val="IndexLink"/>
                <w:rFonts w:cs="Times New Roman"/>
                <w:bCs/>
              </w:rPr>
              <w:t>1.2 General Cautions</w:t>
            </w:r>
          </w:hyperlink>
          <w:hyperlink w:anchor="_Toc104450810">
            <w:r>
              <w:rPr>
                <w:webHidden/>
              </w:rPr>
              <w:fldChar w:fldCharType="begin"/>
            </w:r>
            <w:r>
              <w:rPr>
                <w:webHidden/>
              </w:rPr>
              <w:instrText>PAGEREF _Toc104450810 \h</w:instrText>
            </w:r>
            <w:r>
              <w:rPr>
                <w:webHidden/>
              </w:rPr>
              <w:fldChar w:fldCharType="separate"/>
            </w:r>
            <w:r>
              <w:rPr>
                <w:rStyle w:val="IndexLink"/>
                <w:vanish w:val="false"/>
              </w:rPr>
              <w:tab/>
              <w:t>4</w:t>
            </w:r>
            <w:r>
              <w:rPr>
                <w:webHidden/>
              </w:rPr>
              <w:fldChar w:fldCharType="end"/>
            </w:r>
          </w:hyperlink>
        </w:p>
        <w:p>
          <w:pPr>
            <w:pStyle w:val="Contents1"/>
            <w:tabs>
              <w:tab w:val="clear" w:pos="420"/>
              <w:tab w:val="right" w:pos="8296" w:leader="dot"/>
            </w:tabs>
            <w:spacing w:lineRule="auto" w:line="480"/>
            <w:rPr/>
          </w:pPr>
          <w:hyperlink w:anchor="_Toc104450811">
            <w:r>
              <w:rPr>
                <w:rStyle w:val="IndexLink"/>
                <w:rFonts w:cs="Times New Roman"/>
                <w:bCs/>
              </w:rPr>
              <w:t>1.3 Emergency stop</w:t>
            </w:r>
          </w:hyperlink>
          <w:hyperlink w:anchor="_Toc104450811">
            <w:r>
              <w:rPr>
                <w:webHidden/>
              </w:rPr>
              <w:fldChar w:fldCharType="begin"/>
            </w:r>
            <w:r>
              <w:rPr>
                <w:webHidden/>
              </w:rPr>
              <w:instrText>PAGEREF _Toc104450811 \h</w:instrText>
            </w:r>
            <w:r>
              <w:rPr>
                <w:webHidden/>
              </w:rPr>
              <w:fldChar w:fldCharType="separate"/>
            </w:r>
            <w:r>
              <w:rPr>
                <w:rStyle w:val="IndexLink"/>
                <w:vanish w:val="false"/>
              </w:rPr>
              <w:tab/>
              <w:t>5</w:t>
            </w:r>
            <w:r>
              <w:rPr>
                <w:webHidden/>
              </w:rPr>
              <w:fldChar w:fldCharType="end"/>
            </w:r>
          </w:hyperlink>
        </w:p>
        <w:p>
          <w:pPr>
            <w:pStyle w:val="Contents1"/>
            <w:tabs>
              <w:tab w:val="clear" w:pos="420"/>
              <w:tab w:val="right" w:pos="8296" w:leader="dot"/>
            </w:tabs>
            <w:spacing w:lineRule="auto" w:line="480"/>
            <w:rPr/>
          </w:pPr>
          <w:hyperlink w:anchor="_Toc104450812">
            <w:r>
              <w:rPr>
                <w:rStyle w:val="IndexLink"/>
                <w:rFonts w:cs="Times New Roman"/>
                <w:bCs/>
              </w:rPr>
              <w:t>2. Product Introduction</w:t>
            </w:r>
          </w:hyperlink>
          <w:hyperlink w:anchor="_Toc104450812">
            <w:r>
              <w:rPr>
                <w:webHidden/>
              </w:rPr>
              <w:fldChar w:fldCharType="begin"/>
            </w:r>
            <w:r>
              <w:rPr>
                <w:webHidden/>
              </w:rPr>
              <w:instrText>PAGEREF _Toc104450812 \h</w:instrText>
            </w:r>
            <w:r>
              <w:rPr>
                <w:webHidden/>
              </w:rPr>
              <w:fldChar w:fldCharType="separate"/>
            </w:r>
            <w:r>
              <w:rPr>
                <w:rStyle w:val="IndexLink"/>
                <w:vanish w:val="false"/>
              </w:rPr>
              <w:tab/>
              <w:t>6</w:t>
            </w:r>
            <w:r>
              <w:rPr>
                <w:webHidden/>
              </w:rPr>
              <w:fldChar w:fldCharType="end"/>
            </w:r>
          </w:hyperlink>
        </w:p>
        <w:p>
          <w:pPr>
            <w:pStyle w:val="Contents1"/>
            <w:tabs>
              <w:tab w:val="clear" w:pos="420"/>
              <w:tab w:val="right" w:pos="8296" w:leader="dot"/>
            </w:tabs>
            <w:spacing w:lineRule="auto" w:line="480"/>
            <w:rPr/>
          </w:pPr>
          <w:hyperlink w:anchor="_Toc104450813">
            <w:r>
              <w:rPr>
                <w:rStyle w:val="IndexLink"/>
              </w:rPr>
              <w:t>2.1 General</w:t>
            </w:r>
          </w:hyperlink>
          <w:hyperlink w:anchor="_Toc104450813">
            <w:r>
              <w:rPr>
                <w:webHidden/>
              </w:rPr>
              <w:fldChar w:fldCharType="begin"/>
            </w:r>
            <w:r>
              <w:rPr>
                <w:webHidden/>
              </w:rPr>
              <w:instrText>PAGEREF _Toc104450813 \h</w:instrText>
            </w:r>
            <w:r>
              <w:rPr>
                <w:webHidden/>
              </w:rPr>
              <w:fldChar w:fldCharType="separate"/>
            </w:r>
            <w:r>
              <w:rPr>
                <w:rStyle w:val="IndexLink"/>
                <w:vanish w:val="false"/>
              </w:rPr>
              <w:tab/>
              <w:t>6</w:t>
            </w:r>
            <w:r>
              <w:rPr>
                <w:webHidden/>
              </w:rPr>
              <w:fldChar w:fldCharType="end"/>
            </w:r>
          </w:hyperlink>
        </w:p>
        <w:p>
          <w:pPr>
            <w:pStyle w:val="Contents1"/>
            <w:tabs>
              <w:tab w:val="clear" w:pos="420"/>
              <w:tab w:val="right" w:pos="8296" w:leader="dot"/>
            </w:tabs>
            <w:spacing w:lineRule="auto" w:line="480"/>
            <w:rPr/>
          </w:pPr>
          <w:hyperlink w:anchor="_Toc104450814">
            <w:r>
              <w:rPr>
                <w:rStyle w:val="IndexLink"/>
              </w:rPr>
              <w:t>2.2 Specifications</w:t>
            </w:r>
          </w:hyperlink>
          <w:hyperlink w:anchor="_Toc104450814">
            <w:r>
              <w:rPr>
                <w:webHidden/>
              </w:rPr>
              <w:fldChar w:fldCharType="begin"/>
            </w:r>
            <w:r>
              <w:rPr>
                <w:webHidden/>
              </w:rPr>
              <w:instrText>PAGEREF _Toc104450814 \h</w:instrText>
            </w:r>
            <w:r>
              <w:rPr>
                <w:webHidden/>
              </w:rPr>
              <w:fldChar w:fldCharType="separate"/>
            </w:r>
            <w:r>
              <w:rPr>
                <w:rStyle w:val="IndexLink"/>
                <w:vanish w:val="false"/>
              </w:rPr>
              <w:tab/>
              <w:t>6</w:t>
            </w:r>
            <w:r>
              <w:rPr>
                <w:webHidden/>
              </w:rPr>
              <w:fldChar w:fldCharType="end"/>
            </w:r>
          </w:hyperlink>
        </w:p>
        <w:p>
          <w:pPr>
            <w:pStyle w:val="Contents1"/>
            <w:tabs>
              <w:tab w:val="clear" w:pos="420"/>
              <w:tab w:val="right" w:pos="8296" w:leader="dot"/>
            </w:tabs>
            <w:spacing w:lineRule="auto" w:line="480"/>
            <w:rPr/>
          </w:pPr>
          <w:hyperlink w:anchor="_Toc104450815">
            <w:r>
              <w:rPr>
                <w:rStyle w:val="IndexLink"/>
              </w:rPr>
              <w:t>2.3 External Structure</w:t>
            </w:r>
          </w:hyperlink>
          <w:hyperlink w:anchor="_Toc104450815">
            <w:r>
              <w:rPr>
                <w:webHidden/>
              </w:rPr>
              <w:fldChar w:fldCharType="begin"/>
            </w:r>
            <w:r>
              <w:rPr>
                <w:webHidden/>
              </w:rPr>
              <w:instrText>PAGEREF _Toc104450815 \h</w:instrText>
            </w:r>
            <w:r>
              <w:rPr>
                <w:webHidden/>
              </w:rPr>
              <w:fldChar w:fldCharType="separate"/>
            </w:r>
            <w:r>
              <w:rPr>
                <w:rStyle w:val="IndexLink"/>
                <w:vanish w:val="false"/>
              </w:rPr>
              <w:tab/>
              <w:t>7</w:t>
            </w:r>
            <w:r>
              <w:rPr>
                <w:webHidden/>
              </w:rPr>
              <w:fldChar w:fldCharType="end"/>
            </w:r>
          </w:hyperlink>
        </w:p>
        <w:p>
          <w:pPr>
            <w:pStyle w:val="Contents2"/>
            <w:tabs>
              <w:tab w:val="clear" w:pos="420"/>
              <w:tab w:val="right" w:pos="8296" w:leader="dot"/>
            </w:tabs>
            <w:spacing w:lineRule="auto" w:line="480"/>
            <w:ind w:left="0" w:right="0" w:hanging="0"/>
            <w:rPr/>
          </w:pPr>
          <w:hyperlink w:anchor="_Toc104450816">
            <w:r>
              <w:rPr>
                <w:rStyle w:val="IndexLink"/>
              </w:rPr>
              <w:t>3. Quick Start</w:t>
            </w:r>
          </w:hyperlink>
          <w:hyperlink w:anchor="_Toc104450816">
            <w:r>
              <w:rPr>
                <w:webHidden/>
              </w:rPr>
              <w:fldChar w:fldCharType="begin"/>
            </w:r>
            <w:r>
              <w:rPr>
                <w:webHidden/>
              </w:rPr>
              <w:instrText>PAGEREF _Toc104450816 \h</w:instrText>
            </w:r>
            <w:r>
              <w:rPr>
                <w:webHidden/>
              </w:rPr>
              <w:fldChar w:fldCharType="separate"/>
            </w:r>
            <w:r>
              <w:rPr>
                <w:rStyle w:val="IndexLink"/>
                <w:vanish w:val="false"/>
              </w:rPr>
              <w:tab/>
              <w:t>8</w:t>
            </w:r>
            <w:r>
              <w:rPr>
                <w:webHidden/>
              </w:rPr>
              <w:fldChar w:fldCharType="end"/>
            </w:r>
          </w:hyperlink>
        </w:p>
        <w:p>
          <w:pPr>
            <w:pStyle w:val="Contents1"/>
            <w:tabs>
              <w:tab w:val="clear" w:pos="420"/>
              <w:tab w:val="right" w:pos="8296" w:leader="dot"/>
            </w:tabs>
            <w:spacing w:lineRule="auto" w:line="480"/>
            <w:rPr/>
          </w:pPr>
          <w:hyperlink w:anchor="_Toc104450817">
            <w:r>
              <w:rPr>
                <w:rStyle w:val="IndexLink"/>
              </w:rPr>
              <w:t>3.1 Cable Connection</w:t>
            </w:r>
          </w:hyperlink>
          <w:hyperlink w:anchor="_Toc104450817">
            <w:r>
              <w:rPr>
                <w:webHidden/>
              </w:rPr>
              <w:fldChar w:fldCharType="begin"/>
            </w:r>
            <w:r>
              <w:rPr>
                <w:webHidden/>
              </w:rPr>
              <w:instrText>PAGEREF _Toc104450817 \h</w:instrText>
            </w:r>
            <w:r>
              <w:rPr>
                <w:webHidden/>
              </w:rPr>
              <w:fldChar w:fldCharType="separate"/>
            </w:r>
            <w:r>
              <w:rPr>
                <w:rStyle w:val="IndexLink"/>
                <w:vanish w:val="false"/>
              </w:rPr>
              <w:tab/>
              <w:t>8</w:t>
            </w:r>
            <w:r>
              <w:rPr>
                <w:webHidden/>
              </w:rPr>
              <w:fldChar w:fldCharType="end"/>
            </w:r>
          </w:hyperlink>
        </w:p>
        <w:p>
          <w:pPr>
            <w:pStyle w:val="Contents1"/>
            <w:tabs>
              <w:tab w:val="clear" w:pos="420"/>
              <w:tab w:val="right" w:pos="8296" w:leader="dot"/>
            </w:tabs>
            <w:spacing w:lineRule="auto" w:line="480"/>
            <w:rPr/>
          </w:pPr>
          <w:hyperlink w:anchor="_Toc104450818">
            <w:r>
              <w:rPr>
                <w:rStyle w:val="IndexLink"/>
              </w:rPr>
              <w:t>3.2 Operating Environment</w:t>
            </w:r>
          </w:hyperlink>
          <w:hyperlink w:anchor="_Toc104450818">
            <w:r>
              <w:rPr>
                <w:webHidden/>
              </w:rPr>
              <w:fldChar w:fldCharType="begin"/>
            </w:r>
            <w:r>
              <w:rPr>
                <w:webHidden/>
              </w:rPr>
              <w:instrText>PAGEREF _Toc104450818 \h</w:instrText>
            </w:r>
            <w:r>
              <w:rPr>
                <w:webHidden/>
              </w:rPr>
              <w:fldChar w:fldCharType="separate"/>
            </w:r>
            <w:r>
              <w:rPr>
                <w:rStyle w:val="IndexLink"/>
                <w:vanish w:val="false"/>
              </w:rPr>
              <w:tab/>
              <w:t>8</w:t>
            </w:r>
            <w:r>
              <w:rPr>
                <w:webHidden/>
              </w:rPr>
              <w:fldChar w:fldCharType="end"/>
            </w:r>
          </w:hyperlink>
        </w:p>
        <w:p>
          <w:pPr>
            <w:pStyle w:val="Contents1"/>
            <w:tabs>
              <w:tab w:val="clear" w:pos="420"/>
              <w:tab w:val="right" w:pos="8296" w:leader="dot"/>
            </w:tabs>
            <w:spacing w:lineRule="auto" w:line="480"/>
            <w:rPr/>
          </w:pPr>
          <w:hyperlink w:anchor="_Toc104450819">
            <w:r>
              <w:rPr>
                <w:rStyle w:val="IndexLink"/>
              </w:rPr>
              <w:t>3.2.1 Environmental Requirements</w:t>
            </w:r>
          </w:hyperlink>
          <w:hyperlink w:anchor="_Toc104450819">
            <w:r>
              <w:rPr>
                <w:webHidden/>
              </w:rPr>
              <w:fldChar w:fldCharType="begin"/>
            </w:r>
            <w:r>
              <w:rPr>
                <w:webHidden/>
              </w:rPr>
              <w:instrText>PAGEREF _Toc104450819 \h</w:instrText>
            </w:r>
            <w:r>
              <w:rPr>
                <w:webHidden/>
              </w:rPr>
              <w:fldChar w:fldCharType="separate"/>
            </w:r>
            <w:r>
              <w:rPr>
                <w:rStyle w:val="IndexLink"/>
                <w:vanish w:val="false"/>
              </w:rPr>
              <w:tab/>
              <w:t>8</w:t>
            </w:r>
            <w:r>
              <w:rPr>
                <w:webHidden/>
              </w:rPr>
              <w:fldChar w:fldCharType="end"/>
            </w:r>
          </w:hyperlink>
        </w:p>
        <w:p>
          <w:pPr>
            <w:pStyle w:val="Contents1"/>
            <w:tabs>
              <w:tab w:val="clear" w:pos="420"/>
              <w:tab w:val="right" w:pos="8296" w:leader="dot"/>
            </w:tabs>
            <w:spacing w:lineRule="auto" w:line="480"/>
            <w:rPr/>
          </w:pPr>
          <w:hyperlink w:anchor="_Toc104450820">
            <w:r>
              <w:rPr>
                <w:rStyle w:val="IndexLink"/>
              </w:rPr>
              <w:t>3.2.2 Button Introduction</w:t>
            </w:r>
          </w:hyperlink>
          <w:hyperlink w:anchor="_Toc104450820">
            <w:r>
              <w:rPr>
                <w:webHidden/>
              </w:rPr>
              <w:fldChar w:fldCharType="begin"/>
            </w:r>
            <w:r>
              <w:rPr>
                <w:webHidden/>
              </w:rPr>
              <w:instrText>PAGEREF _Toc104450820 \h</w:instrText>
            </w:r>
            <w:r>
              <w:rPr>
                <w:webHidden/>
              </w:rPr>
              <w:fldChar w:fldCharType="separate"/>
            </w:r>
            <w:r>
              <w:rPr>
                <w:rStyle w:val="IndexLink"/>
                <w:vanish w:val="false"/>
              </w:rPr>
              <w:tab/>
              <w:t>8</w:t>
            </w:r>
            <w:r>
              <w:rPr>
                <w:webHidden/>
              </w:rPr>
              <w:fldChar w:fldCharType="end"/>
            </w:r>
          </w:hyperlink>
        </w:p>
        <w:p>
          <w:pPr>
            <w:pStyle w:val="Contents1"/>
            <w:tabs>
              <w:tab w:val="clear" w:pos="420"/>
              <w:tab w:val="right" w:pos="8296" w:leader="dot"/>
            </w:tabs>
            <w:spacing w:lineRule="auto" w:line="480"/>
            <w:rPr/>
          </w:pPr>
          <w:hyperlink w:anchor="_Toc104450821">
            <w:r>
              <w:rPr>
                <w:rStyle w:val="IndexLink"/>
              </w:rPr>
              <w:t># 1 Power Button</w:t>
            </w:r>
          </w:hyperlink>
          <w:hyperlink w:anchor="_Toc104450821">
            <w:r>
              <w:rPr>
                <w:webHidden/>
              </w:rPr>
              <w:fldChar w:fldCharType="begin"/>
            </w:r>
            <w:r>
              <w:rPr>
                <w:webHidden/>
              </w:rPr>
              <w:instrText>PAGEREF _Toc104450821 \h</w:instrText>
            </w:r>
            <w:r>
              <w:rPr>
                <w:webHidden/>
              </w:rPr>
              <w:fldChar w:fldCharType="separate"/>
            </w:r>
            <w:r>
              <w:rPr>
                <w:rStyle w:val="IndexLink"/>
                <w:vanish w:val="false"/>
              </w:rPr>
              <w:tab/>
              <w:t>8</w:t>
            </w:r>
            <w:r>
              <w:rPr>
                <w:webHidden/>
              </w:rPr>
              <w:fldChar w:fldCharType="end"/>
            </w:r>
          </w:hyperlink>
        </w:p>
        <w:p>
          <w:pPr>
            <w:pStyle w:val="Contents1"/>
            <w:tabs>
              <w:tab w:val="clear" w:pos="420"/>
              <w:tab w:val="right" w:pos="8296" w:leader="dot"/>
            </w:tabs>
            <w:spacing w:lineRule="auto" w:line="480"/>
            <w:rPr/>
          </w:pPr>
          <w:hyperlink w:anchor="_Toc104450822">
            <w:r>
              <w:rPr>
                <w:rStyle w:val="IndexLink"/>
              </w:rPr>
              <w:t># 2 DOWN Button (Free/Lock)</w:t>
            </w:r>
          </w:hyperlink>
          <w:hyperlink w:anchor="_Toc104450822">
            <w:r>
              <w:rPr>
                <w:webHidden/>
              </w:rPr>
              <w:fldChar w:fldCharType="begin"/>
            </w:r>
            <w:r>
              <w:rPr>
                <w:webHidden/>
              </w:rPr>
              <w:instrText>PAGEREF _Toc104450822 \h</w:instrText>
            </w:r>
            <w:r>
              <w:rPr>
                <w:webHidden/>
              </w:rPr>
              <w:fldChar w:fldCharType="separate"/>
            </w:r>
            <w:r>
              <w:rPr>
                <w:rStyle w:val="IndexLink"/>
                <w:vanish w:val="false"/>
              </w:rPr>
              <w:tab/>
              <w:t>9</w:t>
            </w:r>
            <w:r>
              <w:rPr>
                <w:webHidden/>
              </w:rPr>
              <w:fldChar w:fldCharType="end"/>
            </w:r>
          </w:hyperlink>
        </w:p>
        <w:p>
          <w:pPr>
            <w:pStyle w:val="Contents1"/>
            <w:tabs>
              <w:tab w:val="clear" w:pos="420"/>
              <w:tab w:val="right" w:pos="8296" w:leader="dot"/>
            </w:tabs>
            <w:spacing w:lineRule="auto" w:line="480"/>
            <w:rPr/>
          </w:pPr>
          <w:hyperlink w:anchor="_Toc104450823">
            <w:r>
              <w:rPr>
                <w:rStyle w:val="IndexLink"/>
              </w:rPr>
              <w:t># 3 UP Button (Enable/Disable)</w:t>
            </w:r>
          </w:hyperlink>
          <w:hyperlink w:anchor="_Toc104450823">
            <w:r>
              <w:rPr>
                <w:webHidden/>
              </w:rPr>
              <w:fldChar w:fldCharType="begin"/>
            </w:r>
            <w:r>
              <w:rPr>
                <w:webHidden/>
              </w:rPr>
              <w:instrText>PAGEREF _Toc104450823 \h</w:instrText>
            </w:r>
            <w:r>
              <w:rPr>
                <w:webHidden/>
              </w:rPr>
              <w:fldChar w:fldCharType="separate"/>
            </w:r>
            <w:r>
              <w:rPr>
                <w:rStyle w:val="IndexLink"/>
                <w:vanish w:val="false"/>
              </w:rPr>
              <w:tab/>
              <w:t>9</w:t>
            </w:r>
            <w:r>
              <w:rPr>
                <w:webHidden/>
              </w:rPr>
              <w:fldChar w:fldCharType="end"/>
            </w:r>
          </w:hyperlink>
        </w:p>
        <w:p>
          <w:pPr>
            <w:pStyle w:val="Contents1"/>
            <w:tabs>
              <w:tab w:val="clear" w:pos="420"/>
              <w:tab w:val="right" w:pos="8296" w:leader="dot"/>
            </w:tabs>
            <w:spacing w:lineRule="auto" w:line="480"/>
            <w:rPr/>
          </w:pPr>
          <w:hyperlink w:anchor="_Toc104450824">
            <w:r>
              <w:rPr>
                <w:rStyle w:val="IndexLink"/>
              </w:rPr>
              <w:t># 4 Menu Button</w:t>
            </w:r>
          </w:hyperlink>
          <w:hyperlink w:anchor="_Toc104450824">
            <w:r>
              <w:rPr>
                <w:webHidden/>
              </w:rPr>
              <w:fldChar w:fldCharType="begin"/>
            </w:r>
            <w:r>
              <w:rPr>
                <w:webHidden/>
              </w:rPr>
              <w:instrText>PAGEREF _Toc104450824 \h</w:instrText>
            </w:r>
            <w:r>
              <w:rPr>
                <w:webHidden/>
              </w:rPr>
              <w:fldChar w:fldCharType="separate"/>
            </w:r>
            <w:r>
              <w:rPr>
                <w:rStyle w:val="IndexLink"/>
                <w:vanish w:val="false"/>
              </w:rPr>
              <w:tab/>
              <w:t>9</w:t>
            </w:r>
            <w:r>
              <w:rPr>
                <w:webHidden/>
              </w:rPr>
              <w:fldChar w:fldCharType="end"/>
            </w:r>
          </w:hyperlink>
        </w:p>
        <w:p>
          <w:pPr>
            <w:pStyle w:val="Contents1"/>
            <w:tabs>
              <w:tab w:val="clear" w:pos="420"/>
              <w:tab w:val="right" w:pos="8296" w:leader="dot"/>
            </w:tabs>
            <w:spacing w:lineRule="auto" w:line="480"/>
            <w:rPr/>
          </w:pPr>
          <w:hyperlink w:anchor="_Toc104450825">
            <w:r>
              <w:rPr>
                <w:rStyle w:val="IndexLink"/>
              </w:rPr>
              <w:t># 5 Display Area</w:t>
            </w:r>
          </w:hyperlink>
          <w:hyperlink w:anchor="_Toc104450825">
            <w:r>
              <w:rPr>
                <w:webHidden/>
              </w:rPr>
              <w:fldChar w:fldCharType="begin"/>
            </w:r>
            <w:r>
              <w:rPr>
                <w:webHidden/>
              </w:rPr>
              <w:instrText>PAGEREF _Toc104450825 \h</w:instrText>
            </w:r>
            <w:r>
              <w:rPr>
                <w:webHidden/>
              </w:rPr>
              <w:fldChar w:fldCharType="separate"/>
            </w:r>
            <w:r>
              <w:rPr>
                <w:rStyle w:val="IndexLink"/>
                <w:vanish w:val="false"/>
              </w:rPr>
              <w:tab/>
              <w:t>9</w:t>
            </w:r>
            <w:r>
              <w:rPr>
                <w:webHidden/>
              </w:rPr>
              <w:fldChar w:fldCharType="end"/>
            </w:r>
          </w:hyperlink>
        </w:p>
        <w:p>
          <w:pPr>
            <w:pStyle w:val="Contents2"/>
            <w:tabs>
              <w:tab w:val="clear" w:pos="420"/>
              <w:tab w:val="right" w:pos="8296" w:leader="dot"/>
            </w:tabs>
            <w:spacing w:lineRule="auto" w:line="480"/>
            <w:ind w:left="0" w:right="0" w:hanging="0"/>
            <w:rPr/>
          </w:pPr>
          <w:hyperlink w:anchor="_Toc104450826">
            <w:r>
              <w:rPr>
                <w:rStyle w:val="IndexLink"/>
              </w:rPr>
              <w:t>4. Operation Instruction</w:t>
            </w:r>
          </w:hyperlink>
          <w:hyperlink w:anchor="_Toc104450826">
            <w:r>
              <w:rPr>
                <w:webHidden/>
              </w:rPr>
              <w:fldChar w:fldCharType="begin"/>
            </w:r>
            <w:r>
              <w:rPr>
                <w:webHidden/>
              </w:rPr>
              <w:instrText>PAGEREF _Toc104450826 \h</w:instrText>
            </w:r>
            <w:r>
              <w:rPr>
                <w:webHidden/>
              </w:rPr>
              <w:fldChar w:fldCharType="separate"/>
            </w:r>
            <w:r>
              <w:rPr>
                <w:rStyle w:val="IndexLink"/>
                <w:vanish w:val="false"/>
              </w:rPr>
              <w:tab/>
              <w:t>11</w:t>
            </w:r>
            <w:r>
              <w:rPr>
                <w:webHidden/>
              </w:rPr>
              <w:fldChar w:fldCharType="end"/>
            </w:r>
          </w:hyperlink>
        </w:p>
        <w:p>
          <w:pPr>
            <w:pStyle w:val="Contents1"/>
            <w:tabs>
              <w:tab w:val="clear" w:pos="420"/>
              <w:tab w:val="right" w:pos="8296" w:leader="dot"/>
            </w:tabs>
            <w:spacing w:lineRule="auto" w:line="480"/>
            <w:rPr/>
          </w:pPr>
          <w:hyperlink w:anchor="_Toc104450827">
            <w:r>
              <w:rPr>
                <w:rStyle w:val="IndexLink"/>
              </w:rPr>
              <w:t>4.1 SDK Version (non-ROS version)</w:t>
            </w:r>
          </w:hyperlink>
          <w:hyperlink w:anchor="_Toc104450827">
            <w:r>
              <w:rPr>
                <w:webHidden/>
              </w:rPr>
              <w:fldChar w:fldCharType="begin"/>
            </w:r>
            <w:r>
              <w:rPr>
                <w:webHidden/>
              </w:rPr>
              <w:instrText>PAGEREF _Toc104450827 \h</w:instrText>
            </w:r>
            <w:r>
              <w:rPr>
                <w:webHidden/>
              </w:rPr>
              <w:fldChar w:fldCharType="separate"/>
            </w:r>
            <w:r>
              <w:rPr>
                <w:rStyle w:val="IndexLink"/>
                <w:vanish w:val="false"/>
              </w:rPr>
              <w:tab/>
              <w:t>11</w:t>
            </w:r>
            <w:r>
              <w:rPr>
                <w:webHidden/>
              </w:rPr>
              <w:fldChar w:fldCharType="end"/>
            </w:r>
          </w:hyperlink>
        </w:p>
        <w:p>
          <w:pPr>
            <w:pStyle w:val="Contents1"/>
            <w:tabs>
              <w:tab w:val="clear" w:pos="420"/>
              <w:tab w:val="right" w:pos="8296" w:leader="dot"/>
            </w:tabs>
            <w:spacing w:lineRule="auto" w:line="480"/>
            <w:rPr/>
          </w:pPr>
          <w:hyperlink w:anchor="_Toc104450828">
            <w:r>
              <w:rPr>
                <w:rStyle w:val="IndexLink"/>
              </w:rPr>
              <w:t>4.1.1 Source Code Download and Dependent Libraries Installation</w:t>
            </w:r>
          </w:hyperlink>
          <w:hyperlink w:anchor="_Toc104450828">
            <w:r>
              <w:rPr>
                <w:webHidden/>
              </w:rPr>
              <w:fldChar w:fldCharType="begin"/>
            </w:r>
            <w:r>
              <w:rPr>
                <w:webHidden/>
              </w:rPr>
              <w:instrText>PAGEREF _Toc104450828 \h</w:instrText>
            </w:r>
            <w:r>
              <w:rPr>
                <w:webHidden/>
              </w:rPr>
              <w:fldChar w:fldCharType="separate"/>
            </w:r>
            <w:r>
              <w:rPr>
                <w:rStyle w:val="IndexLink"/>
                <w:vanish w:val="false"/>
              </w:rPr>
              <w:tab/>
              <w:t>11</w:t>
            </w:r>
            <w:r>
              <w:rPr>
                <w:webHidden/>
              </w:rPr>
              <w:fldChar w:fldCharType="end"/>
            </w:r>
          </w:hyperlink>
        </w:p>
        <w:p>
          <w:pPr>
            <w:pStyle w:val="Contents1"/>
            <w:tabs>
              <w:tab w:val="clear" w:pos="420"/>
              <w:tab w:val="right" w:pos="8296" w:leader="dot"/>
            </w:tabs>
            <w:spacing w:lineRule="auto" w:line="480"/>
            <w:rPr/>
          </w:pPr>
          <w:hyperlink w:anchor="_Toc104450829">
            <w:r>
              <w:rPr>
                <w:rStyle w:val="IndexLink"/>
              </w:rPr>
              <w:t>4.2 SDK Version (ROS version)</w:t>
            </w:r>
          </w:hyperlink>
          <w:hyperlink w:anchor="_Toc104450829">
            <w:r>
              <w:rPr>
                <w:webHidden/>
              </w:rPr>
              <w:fldChar w:fldCharType="begin"/>
            </w:r>
            <w:r>
              <w:rPr>
                <w:webHidden/>
              </w:rPr>
              <w:instrText>PAGEREF _Toc104450829 \h</w:instrText>
            </w:r>
            <w:r>
              <w:rPr>
                <w:webHidden/>
              </w:rPr>
              <w:fldChar w:fldCharType="separate"/>
            </w:r>
            <w:r>
              <w:rPr>
                <w:rStyle w:val="IndexLink"/>
                <w:vanish w:val="false"/>
              </w:rPr>
              <w:tab/>
              <w:t>12</w:t>
            </w:r>
            <w:r>
              <w:rPr>
                <w:webHidden/>
              </w:rPr>
              <w:fldChar w:fldCharType="end"/>
            </w:r>
          </w:hyperlink>
        </w:p>
        <w:p>
          <w:pPr>
            <w:pStyle w:val="Contents1"/>
            <w:tabs>
              <w:tab w:val="clear" w:pos="420"/>
              <w:tab w:val="right" w:pos="8296" w:leader="dot"/>
            </w:tabs>
            <w:spacing w:lineRule="auto" w:line="480"/>
            <w:rPr/>
          </w:pPr>
          <w:hyperlink w:anchor="_Toc104450830">
            <w:r>
              <w:rPr>
                <w:rStyle w:val="IndexLink"/>
                <w:rFonts w:cs="Times New Roman"/>
              </w:rPr>
              <w:t>4.2.1 Source Code Download and Dependent Libraries Installation</w:t>
            </w:r>
          </w:hyperlink>
          <w:hyperlink w:anchor="_Toc104450830">
            <w:r>
              <w:rPr>
                <w:webHidden/>
              </w:rPr>
              <w:fldChar w:fldCharType="begin"/>
            </w:r>
            <w:r>
              <w:rPr>
                <w:webHidden/>
              </w:rPr>
              <w:instrText>PAGEREF _Toc104450830 \h</w:instrText>
            </w:r>
            <w:r>
              <w:rPr>
                <w:webHidden/>
              </w:rPr>
              <w:fldChar w:fldCharType="separate"/>
            </w:r>
            <w:r>
              <w:rPr>
                <w:rStyle w:val="IndexLink"/>
                <w:vanish w:val="false"/>
              </w:rPr>
              <w:tab/>
              <w:t>12</w:t>
            </w:r>
            <w:r>
              <w:rPr>
                <w:webHidden/>
              </w:rPr>
              <w:fldChar w:fldCharType="end"/>
            </w:r>
          </w:hyperlink>
        </w:p>
        <w:p>
          <w:pPr>
            <w:pStyle w:val="Contents2"/>
            <w:tabs>
              <w:tab w:val="clear" w:pos="420"/>
              <w:tab w:val="right" w:pos="8296" w:leader="dot"/>
            </w:tabs>
            <w:spacing w:lineRule="auto" w:line="480"/>
            <w:ind w:left="0" w:right="0" w:hanging="0"/>
            <w:rPr/>
          </w:pPr>
          <w:hyperlink w:anchor="_Toc104450831">
            <w:r>
              <w:rPr>
                <w:rStyle w:val="IndexLink"/>
              </w:rPr>
              <w:t>5. Demos Running</w:t>
            </w:r>
          </w:hyperlink>
          <w:hyperlink w:anchor="_Toc104450831">
            <w:r>
              <w:rPr>
                <w:webHidden/>
              </w:rPr>
              <w:fldChar w:fldCharType="begin"/>
            </w:r>
            <w:r>
              <w:rPr>
                <w:webHidden/>
              </w:rPr>
              <w:instrText>PAGEREF _Toc104450831 \h</w:instrText>
            </w:r>
            <w:r>
              <w:rPr>
                <w:webHidden/>
              </w:rPr>
              <w:fldChar w:fldCharType="separate"/>
            </w:r>
            <w:r>
              <w:rPr>
                <w:rStyle w:val="IndexLink"/>
                <w:vanish w:val="false"/>
              </w:rPr>
              <w:tab/>
              <w:t>14</w:t>
            </w:r>
            <w:r>
              <w:rPr>
                <w:webHidden/>
              </w:rPr>
              <w:fldChar w:fldCharType="end"/>
            </w:r>
          </w:hyperlink>
        </w:p>
        <w:p>
          <w:pPr>
            <w:pStyle w:val="Contents1"/>
            <w:tabs>
              <w:tab w:val="clear" w:pos="420"/>
              <w:tab w:val="right" w:pos="8296" w:leader="dot"/>
            </w:tabs>
            <w:spacing w:lineRule="auto" w:line="480"/>
            <w:rPr/>
          </w:pPr>
          <w:hyperlink w:anchor="_Toc104450832">
            <w:r>
              <w:rPr>
                <w:rStyle w:val="IndexLink"/>
              </w:rPr>
              <w:t>5.1   Swap Blocks</w:t>
            </w:r>
          </w:hyperlink>
          <w:hyperlink w:anchor="_Toc104450832">
            <w:r>
              <w:rPr>
                <w:webHidden/>
              </w:rPr>
              <w:fldChar w:fldCharType="begin"/>
            </w:r>
            <w:r>
              <w:rPr>
                <w:webHidden/>
              </w:rPr>
              <w:instrText>PAGEREF _Toc104450832 \h</w:instrText>
            </w:r>
            <w:r>
              <w:rPr>
                <w:webHidden/>
              </w:rPr>
              <w:fldChar w:fldCharType="separate"/>
            </w:r>
            <w:r>
              <w:rPr>
                <w:rStyle w:val="IndexLink"/>
                <w:vanish w:val="false"/>
              </w:rPr>
              <w:tab/>
              <w:t>14</w:t>
            </w:r>
            <w:r>
              <w:rPr>
                <w:webHidden/>
              </w:rPr>
              <w:fldChar w:fldCharType="end"/>
            </w:r>
          </w:hyperlink>
        </w:p>
        <w:p>
          <w:pPr>
            <w:pStyle w:val="Contents1"/>
            <w:tabs>
              <w:tab w:val="clear" w:pos="420"/>
              <w:tab w:val="right" w:pos="8296" w:leader="dot"/>
            </w:tabs>
            <w:spacing w:lineRule="auto" w:line="480"/>
            <w:rPr/>
          </w:pPr>
          <w:hyperlink w:anchor="_Toc104450833">
            <w:r>
              <w:rPr>
                <w:rStyle w:val="IndexLink"/>
              </w:rPr>
              <w:t>5.2 Action Repetition</w:t>
            </w:r>
          </w:hyperlink>
          <w:hyperlink w:anchor="_Toc104450833">
            <w:r>
              <w:rPr>
                <w:webHidden/>
              </w:rPr>
              <w:fldChar w:fldCharType="begin"/>
            </w:r>
            <w:r>
              <w:rPr>
                <w:webHidden/>
              </w:rPr>
              <w:instrText>PAGEREF _Toc104450833 \h</w:instrText>
            </w:r>
            <w:r>
              <w:rPr>
                <w:webHidden/>
              </w:rPr>
              <w:fldChar w:fldCharType="separate"/>
            </w:r>
            <w:r>
              <w:rPr>
                <w:rStyle w:val="IndexLink"/>
                <w:vanish w:val="false"/>
              </w:rPr>
              <w:tab/>
              <w:t>14</w:t>
            </w:r>
            <w:r>
              <w:rPr>
                <w:webHidden/>
              </w:rPr>
              <w:fldChar w:fldCharType="end"/>
            </w:r>
          </w:hyperlink>
        </w:p>
        <w:p>
          <w:pPr>
            <w:pStyle w:val="Contents1"/>
            <w:tabs>
              <w:tab w:val="clear" w:pos="420"/>
              <w:tab w:val="right" w:pos="8296" w:leader="dot"/>
            </w:tabs>
            <w:spacing w:lineRule="auto" w:line="480"/>
            <w:rPr/>
          </w:pPr>
          <w:hyperlink w:anchor="_Toc104450834">
            <w:r>
              <w:rPr>
                <w:rStyle w:val="IndexLink"/>
              </w:rPr>
              <w:t>5.3 Visual Capture (Visual Perception Suite is required to purchase)</w:t>
            </w:r>
          </w:hyperlink>
          <w:hyperlink w:anchor="_Toc104450834">
            <w:r>
              <w:rPr>
                <w:webHidden/>
              </w:rPr>
              <w:fldChar w:fldCharType="begin"/>
            </w:r>
            <w:r>
              <w:rPr>
                <w:webHidden/>
              </w:rPr>
              <w:instrText>PAGEREF _Toc104450834 \h</w:instrText>
            </w:r>
            <w:r>
              <w:rPr>
                <w:webHidden/>
              </w:rPr>
              <w:fldChar w:fldCharType="separate"/>
            </w:r>
            <w:r>
              <w:rPr>
                <w:rStyle w:val="IndexLink"/>
                <w:vanish w:val="false"/>
              </w:rPr>
              <w:tab/>
              <w:t>14</w:t>
            </w:r>
            <w:r>
              <w:rPr>
                <w:webHidden/>
              </w:rPr>
              <w:fldChar w:fldCharType="end"/>
            </w:r>
          </w:hyperlink>
        </w:p>
        <w:p>
          <w:pPr>
            <w:pStyle w:val="Contents1"/>
            <w:tabs>
              <w:tab w:val="clear" w:pos="420"/>
              <w:tab w:val="right" w:pos="8296" w:leader="dot"/>
            </w:tabs>
            <w:spacing w:lineRule="auto" w:line="480"/>
            <w:rPr/>
          </w:pPr>
          <w:hyperlink w:anchor="_Toc104450835">
            <w:r>
              <w:rPr>
                <w:rStyle w:val="IndexLink"/>
              </w:rPr>
              <w:t>5.3.1 Installation</w:t>
            </w:r>
          </w:hyperlink>
          <w:hyperlink w:anchor="_Toc104450835">
            <w:r>
              <w:rPr>
                <w:webHidden/>
              </w:rPr>
              <w:fldChar w:fldCharType="begin"/>
            </w:r>
            <w:r>
              <w:rPr>
                <w:webHidden/>
              </w:rPr>
              <w:instrText>PAGEREF _Toc104450835 \h</w:instrText>
            </w:r>
            <w:r>
              <w:rPr>
                <w:webHidden/>
              </w:rPr>
              <w:fldChar w:fldCharType="separate"/>
            </w:r>
            <w:r>
              <w:rPr>
                <w:rStyle w:val="IndexLink"/>
                <w:vanish w:val="false"/>
              </w:rPr>
              <w:tab/>
              <w:t>15</w:t>
            </w:r>
            <w:r>
              <w:rPr>
                <w:webHidden/>
              </w:rPr>
              <w:fldChar w:fldCharType="end"/>
            </w:r>
          </w:hyperlink>
        </w:p>
        <w:p>
          <w:pPr>
            <w:pStyle w:val="Contents1"/>
            <w:tabs>
              <w:tab w:val="clear" w:pos="420"/>
              <w:tab w:val="right" w:pos="8296" w:leader="dot"/>
            </w:tabs>
            <w:spacing w:lineRule="auto" w:line="480"/>
            <w:rPr/>
          </w:pPr>
          <w:hyperlink w:anchor="_Toc104450836">
            <w:r>
              <w:rPr>
                <w:rStyle w:val="IndexLink"/>
              </w:rPr>
              <w:t>5.3.2 Calibration</w:t>
            </w:r>
          </w:hyperlink>
          <w:hyperlink w:anchor="_Toc104450836">
            <w:r>
              <w:rPr>
                <w:webHidden/>
              </w:rPr>
              <w:fldChar w:fldCharType="begin"/>
            </w:r>
            <w:r>
              <w:rPr>
                <w:webHidden/>
              </w:rPr>
              <w:instrText>PAGEREF _Toc104450836 \h</w:instrText>
            </w:r>
            <w:r>
              <w:rPr>
                <w:webHidden/>
              </w:rPr>
              <w:fldChar w:fldCharType="separate"/>
            </w:r>
            <w:r>
              <w:rPr>
                <w:rStyle w:val="IndexLink"/>
                <w:vanish w:val="false"/>
              </w:rPr>
              <w:tab/>
              <w:t>15</w:t>
            </w:r>
            <w:r>
              <w:rPr>
                <w:webHidden/>
              </w:rPr>
              <w:fldChar w:fldCharType="end"/>
            </w:r>
          </w:hyperlink>
        </w:p>
        <w:p>
          <w:pPr>
            <w:pStyle w:val="Normal"/>
            <w:spacing w:lineRule="auto" w:line="480"/>
            <w:rPr>
              <w:b/>
              <w:b/>
              <w:bCs/>
              <w:lang w:val="zh-CN"/>
            </w:rPr>
          </w:pPr>
          <w:r>
            <w:rPr>
              <w:b/>
              <w:bCs/>
              <w:lang w:val="zh-CN"/>
            </w:rPr>
          </w:r>
          <w:r>
            <w:rPr>
              <w:b/>
              <w:bCs/>
              <w:lang w:val="zh-CN"/>
            </w:rPr>
            <w:fldChar w:fldCharType="end"/>
          </w:r>
        </w:p>
      </w:sdtContent>
    </w:sdt>
    <w:p>
      <w:pPr>
        <w:pStyle w:val="Heading1"/>
        <w:spacing w:before="273" w:after="0"/>
        <w:ind w:left="0" w:right="301" w:hanging="0"/>
        <w:rPr>
          <w:rFonts w:cs="Times New Roman"/>
          <w:bCs/>
          <w:color w:val="58595B"/>
          <w:sz w:val="32"/>
          <w:szCs w:val="32"/>
        </w:rPr>
      </w:pPr>
      <w:r>
        <w:br w:type="page"/>
      </w:r>
      <w:bookmarkStart w:id="3" w:name="_Toc14217"/>
      <w:bookmarkStart w:id="4" w:name="_Toc104450808"/>
      <w:bookmarkStart w:id="5" w:name="_Toc104394132"/>
      <w:r>
        <w:rPr>
          <w:rFonts w:cs="Times New Roman"/>
          <w:bCs/>
          <w:color w:val="58595B"/>
          <w:sz w:val="32"/>
          <w:szCs w:val="32"/>
        </w:rPr>
        <w:t>1. Safety</w:t>
      </w:r>
      <w:bookmarkEnd w:id="3"/>
      <w:bookmarkEnd w:id="4"/>
      <w:bookmarkEnd w:id="5"/>
    </w:p>
    <w:p>
      <w:pPr>
        <w:pStyle w:val="TextBody"/>
        <w:spacing w:lineRule="auto" w:line="360" w:before="468" w:after="0"/>
        <w:ind w:left="142" w:right="556" w:hanging="0"/>
        <w:jc w:val="both"/>
        <w:rPr>
          <w:rFonts w:cs="Times New Roman"/>
          <w:color w:val="58595B"/>
          <w:szCs w:val="24"/>
        </w:rPr>
      </w:pPr>
      <w:r>
        <w:rPr>
          <w:rFonts w:cs="Times New Roman"/>
          <w:color w:val="58595B"/>
          <w:szCs w:val="24"/>
        </w:rPr>
        <w:t>This chapter contains important safety information, which must be read carefully before using this robotic arm for the first time. The installers and operators should read the manual carefully and in strict accordance with it.</w:t>
      </w:r>
    </w:p>
    <w:p>
      <w:pPr>
        <w:pStyle w:val="Heading1"/>
        <w:spacing w:before="468" w:after="0"/>
        <w:ind w:left="142" w:right="0" w:hanging="0"/>
        <w:rPr/>
      </w:pPr>
      <w:bookmarkStart w:id="6" w:name="_Toc12626"/>
      <w:bookmarkStart w:id="7" w:name="_Toc104450809"/>
      <w:bookmarkStart w:id="8" w:name="_Toc104394133"/>
      <w:r>
        <w:rPr>
          <w:rFonts w:cs="Times New Roman"/>
          <w:bCs/>
          <w:color w:val="58595B"/>
          <w:szCs w:val="28"/>
        </w:rPr>
        <w:t>1.1 Precautions</w:t>
      </w:r>
      <w:bookmarkEnd w:id="6"/>
      <w:bookmarkEnd w:id="7"/>
      <w:bookmarkEnd w:id="8"/>
      <w:r>
        <w:rPr>
          <w:rFonts w:cs="Times New Roman"/>
          <w:bCs/>
          <w:color w:val="58595B"/>
          <w:szCs w:val="28"/>
        </w:rPr>
        <w:t xml:space="preserve"> </w:t>
      </w:r>
    </w:p>
    <w:p>
      <w:pPr>
        <w:pStyle w:val="TextBody"/>
        <w:numPr>
          <w:ilvl w:val="0"/>
          <w:numId w:val="1"/>
        </w:numPr>
        <w:spacing w:lineRule="auto" w:line="360"/>
        <w:ind w:left="420" w:right="970" w:hanging="420"/>
        <w:rPr>
          <w:rFonts w:cs="Times New Roman"/>
          <w:color w:val="58595B"/>
          <w:szCs w:val="24"/>
        </w:rPr>
      </w:pPr>
      <w:r>
        <w:rPr>
          <w:rFonts w:cs="Times New Roman"/>
          <w:color w:val="58595B"/>
          <w:szCs w:val="24"/>
        </w:rPr>
        <w:t>Please make sure there is enough space near the robot arm when using.</w:t>
      </w:r>
    </w:p>
    <w:p>
      <w:pPr>
        <w:pStyle w:val="TextBody"/>
        <w:numPr>
          <w:ilvl w:val="0"/>
          <w:numId w:val="1"/>
        </w:numPr>
        <w:spacing w:lineRule="auto" w:line="360"/>
        <w:ind w:left="420" w:right="971" w:hanging="420"/>
        <w:rPr>
          <w:rFonts w:cs="Times New Roman"/>
          <w:color w:val="58595B"/>
          <w:szCs w:val="24"/>
        </w:rPr>
      </w:pPr>
      <w:r>
        <w:rPr>
          <w:rFonts w:cs="Times New Roman"/>
          <w:color w:val="58595B"/>
          <w:szCs w:val="24"/>
        </w:rPr>
        <w:t>When the robot arm is working, it is strictly prohibited to enter its range of activity.</w:t>
      </w:r>
    </w:p>
    <w:p>
      <w:pPr>
        <w:pStyle w:val="TextBody"/>
        <w:numPr>
          <w:ilvl w:val="0"/>
          <w:numId w:val="1"/>
        </w:numPr>
        <w:spacing w:lineRule="auto" w:line="360"/>
        <w:ind w:left="420" w:right="971" w:hanging="420"/>
        <w:rPr>
          <w:rFonts w:cs="Times New Roman"/>
          <w:color w:val="58595B"/>
          <w:szCs w:val="24"/>
        </w:rPr>
      </w:pPr>
      <w:r>
        <w:rPr>
          <w:rFonts w:cs="Times New Roman"/>
          <w:color w:val="58595B"/>
          <w:szCs w:val="24"/>
        </w:rPr>
        <w:t>Please use the official standard power adapter.</w:t>
      </w:r>
    </w:p>
    <w:p>
      <w:pPr>
        <w:pStyle w:val="Heading1"/>
        <w:spacing w:lineRule="auto" w:line="336" w:before="468" w:after="0"/>
        <w:ind w:left="142" w:right="0" w:hanging="0"/>
        <w:rPr/>
      </w:pPr>
      <w:bookmarkStart w:id="9" w:name="_Toc104450810"/>
      <w:bookmarkStart w:id="10" w:name="_Toc104394134"/>
      <w:bookmarkStart w:id="11" w:name="_Toc23110"/>
      <w:r>
        <w:rPr>
          <w:rFonts w:cs="Times New Roman"/>
          <w:bCs/>
          <w:color w:val="58595B"/>
          <w:szCs w:val="28"/>
        </w:rPr>
        <w:t xml:space="preserve">1.2 General </w:t>
      </w:r>
      <w:bookmarkEnd w:id="11"/>
      <w:r>
        <w:rPr>
          <w:rFonts w:cs="Times New Roman"/>
          <w:bCs/>
          <w:color w:val="58595B"/>
          <w:szCs w:val="28"/>
        </w:rPr>
        <w:t>Cautions</w:t>
      </w:r>
      <w:bookmarkEnd w:id="9"/>
      <w:bookmarkEnd w:id="10"/>
    </w:p>
    <w:p>
      <w:pPr>
        <w:pStyle w:val="TextBody"/>
        <w:numPr>
          <w:ilvl w:val="0"/>
          <w:numId w:val="2"/>
        </w:numPr>
        <w:spacing w:lineRule="auto" w:line="360"/>
        <w:ind w:left="420" w:right="1711" w:hanging="420"/>
        <w:rPr>
          <w:rFonts w:cs="Times New Roman"/>
          <w:color w:val="58595B"/>
          <w:szCs w:val="24"/>
        </w:rPr>
      </w:pPr>
      <w:r>
        <w:rPr>
          <w:rFonts w:cs="Times New Roman"/>
          <w:color w:val="58595B"/>
          <w:szCs w:val="24"/>
        </w:rPr>
        <w:t>If the product is faulty, please contact the after-sales service in time.</w:t>
      </w:r>
    </w:p>
    <w:p>
      <w:pPr>
        <w:pStyle w:val="TextBody"/>
        <w:numPr>
          <w:ilvl w:val="0"/>
          <w:numId w:val="2"/>
        </w:numPr>
        <w:spacing w:lineRule="auto" w:line="360"/>
        <w:ind w:left="420" w:right="1711" w:hanging="420"/>
        <w:rPr>
          <w:rFonts w:cs="Times New Roman"/>
          <w:color w:val="58595B"/>
          <w:spacing w:val="-5"/>
          <w:szCs w:val="24"/>
        </w:rPr>
      </w:pPr>
      <w:r>
        <w:rPr>
          <w:rFonts w:cs="Times New Roman"/>
          <w:color w:val="58595B"/>
          <w:spacing w:val="-5"/>
          <w:szCs w:val="24"/>
        </w:rPr>
        <w:t>If the product is disposed of, please comply with the relevant laws to properly dispose of industrial waste and protect the environment.</w:t>
      </w:r>
    </w:p>
    <w:p>
      <w:pPr>
        <w:pStyle w:val="TextBody"/>
        <w:numPr>
          <w:ilvl w:val="0"/>
          <w:numId w:val="2"/>
        </w:numPr>
        <w:spacing w:lineRule="auto" w:line="360"/>
        <w:ind w:left="420" w:right="1711" w:hanging="420"/>
        <w:rPr>
          <w:rFonts w:cs="Times New Roman"/>
          <w:color w:val="58595B"/>
          <w:szCs w:val="24"/>
        </w:rPr>
      </w:pPr>
      <w:r>
        <w:rPr>
          <w:rFonts w:cs="Times New Roman"/>
          <w:color w:val="58595B"/>
          <w:szCs w:val="24"/>
        </w:rPr>
        <w:t>The product packing box contains small spare parts. Please do not let children play with them to prevent them from being swallowed by mistake.</w:t>
      </w:r>
    </w:p>
    <w:p>
      <w:pPr>
        <w:pStyle w:val="TextBody"/>
        <w:numPr>
          <w:ilvl w:val="0"/>
          <w:numId w:val="2"/>
        </w:numPr>
        <w:spacing w:lineRule="auto" w:line="360"/>
        <w:ind w:left="420" w:right="1711" w:hanging="420"/>
        <w:rPr>
          <w:rFonts w:cs="Times New Roman"/>
          <w:color w:val="58595B"/>
          <w:szCs w:val="24"/>
        </w:rPr>
      </w:pPr>
      <w:r>
        <w:rPr>
          <w:rFonts w:cs="Times New Roman"/>
          <w:color w:val="58595B"/>
          <w:szCs w:val="24"/>
        </w:rPr>
        <w:t xml:space="preserve">This product should only be used by professionals or under the guidance of a relevant instructor. Turn off the equipment in time when the operation is finished </w:t>
      </w:r>
    </w:p>
    <w:p>
      <w:pPr>
        <w:pStyle w:val="TextBody"/>
        <w:numPr>
          <w:ilvl w:val="0"/>
          <w:numId w:val="2"/>
        </w:numPr>
        <w:spacing w:lineRule="auto" w:line="360"/>
        <w:ind w:left="420" w:right="1711" w:hanging="420"/>
        <w:rPr>
          <w:rFonts w:cs="Times New Roman"/>
          <w:color w:val="58595B"/>
          <w:szCs w:val="24"/>
        </w:rPr>
      </w:pPr>
      <w:r>
        <w:rPr>
          <w:rFonts w:cs="Times New Roman"/>
          <w:color w:val="58595B"/>
          <w:szCs w:val="24"/>
        </w:rPr>
        <w:t>Do not put your hand into the safety range of the product when it is being operated. Be careful of bruising and pinching.</w:t>
      </w:r>
    </w:p>
    <w:p>
      <w:pPr>
        <w:pStyle w:val="TextBody"/>
        <w:numPr>
          <w:ilvl w:val="0"/>
          <w:numId w:val="2"/>
        </w:numPr>
        <w:spacing w:lineRule="auto" w:line="360"/>
        <w:ind w:left="420" w:right="643" w:hanging="420"/>
        <w:rPr>
          <w:rFonts w:cs="Times New Roman"/>
          <w:color w:val="58595B"/>
          <w:szCs w:val="24"/>
        </w:rPr>
      </w:pPr>
      <w:r>
        <w:rPr>
          <w:rFonts w:cs="Times New Roman"/>
          <w:color w:val="58595B"/>
          <w:szCs w:val="24"/>
        </w:rPr>
        <w:t xml:space="preserve">Please be careful when handling and installing the arm, and follow the instructions on the box to place the robot gently and correctly in the direction of the arrow, otherwise the machine will be easily damaged. </w:t>
      </w:r>
    </w:p>
    <w:p>
      <w:pPr>
        <w:pStyle w:val="TextBody"/>
        <w:numPr>
          <w:ilvl w:val="0"/>
          <w:numId w:val="2"/>
        </w:numPr>
        <w:spacing w:lineRule="auto" w:line="360"/>
        <w:ind w:left="420" w:right="643" w:hanging="420"/>
        <w:rPr>
          <w:rFonts w:cs="Times New Roman"/>
          <w:color w:val="58595B"/>
          <w:szCs w:val="24"/>
        </w:rPr>
      </w:pPr>
      <w:r>
        <w:rPr>
          <w:rFonts w:cs="Times New Roman"/>
          <w:color w:val="58595B"/>
          <w:szCs w:val="24"/>
        </w:rPr>
        <w:t xml:space="preserve">Please read this manual carefully before operating the robotic arm. </w:t>
      </w:r>
    </w:p>
    <w:p>
      <w:pPr>
        <w:pStyle w:val="Heading1"/>
        <w:spacing w:before="468" w:after="0"/>
        <w:ind w:left="0" w:right="0" w:hanging="0"/>
        <w:rPr>
          <w:rFonts w:cs="Times New Roman"/>
          <w:bCs/>
          <w:color w:val="58595B"/>
          <w:szCs w:val="28"/>
        </w:rPr>
      </w:pPr>
      <w:bookmarkStart w:id="12" w:name="_Toc10930"/>
      <w:bookmarkStart w:id="13" w:name="_Toc104450811"/>
      <w:bookmarkStart w:id="14" w:name="_Toc104394135"/>
      <w:r>
        <w:rPr>
          <w:rFonts w:cs="Times New Roman"/>
          <w:bCs/>
          <w:color w:val="58595B"/>
          <w:szCs w:val="28"/>
        </w:rPr>
        <w:t>1.3 Emergency stop</w:t>
      </w:r>
      <w:bookmarkEnd w:id="12"/>
      <w:bookmarkEnd w:id="13"/>
      <w:bookmarkEnd w:id="14"/>
    </w:p>
    <w:p>
      <w:pPr>
        <w:pStyle w:val="TextBody"/>
        <w:numPr>
          <w:ilvl w:val="0"/>
          <w:numId w:val="9"/>
        </w:numPr>
        <w:spacing w:lineRule="auto" w:line="360"/>
        <w:ind w:left="420" w:right="643" w:hanging="420"/>
        <w:rPr>
          <w:rFonts w:cs="Times New Roman"/>
          <w:color w:val="58595B"/>
          <w:szCs w:val="24"/>
        </w:rPr>
      </w:pPr>
      <w:r>
        <w:rPr>
          <w:rFonts w:cs="Times New Roman"/>
          <w:color w:val="58595B"/>
          <w:szCs w:val="24"/>
        </w:rPr>
        <w:t>Press the power button on the base, and the arm will be powered off and it will enter the release state</w:t>
      </w:r>
    </w:p>
    <w:p>
      <w:pPr>
        <w:pStyle w:val="TextBody"/>
        <w:numPr>
          <w:ilvl w:val="0"/>
          <w:numId w:val="9"/>
        </w:numPr>
        <w:spacing w:lineRule="auto" w:line="360"/>
        <w:ind w:left="420" w:right="643" w:hanging="420"/>
        <w:rPr>
          <w:rFonts w:cs="Times New Roman"/>
          <w:color w:val="58595B"/>
          <w:szCs w:val="24"/>
        </w:rPr>
      </w:pPr>
      <w:r>
        <w:rPr>
          <w:rFonts w:cs="Times New Roman"/>
          <w:color w:val="58595B"/>
          <w:szCs w:val="24"/>
        </w:rPr>
        <w:t>Please do not press the power button during the normal operation, otherwise the motion trajectory before stopping will be different from that in the normal situation, which may cause unexpected situations such as collision.</w:t>
      </w:r>
      <w:r>
        <w:br w:type="page"/>
      </w:r>
    </w:p>
    <w:p>
      <w:pPr>
        <w:pStyle w:val="Heading1"/>
        <w:numPr>
          <w:ilvl w:val="0"/>
          <w:numId w:val="3"/>
        </w:numPr>
        <w:spacing w:before="273" w:after="0"/>
        <w:ind w:left="136" w:right="311" w:hanging="0"/>
        <w:rPr>
          <w:rFonts w:cs="Times New Roman"/>
          <w:bCs/>
          <w:sz w:val="32"/>
          <w:szCs w:val="32"/>
        </w:rPr>
      </w:pPr>
      <w:bookmarkStart w:id="15" w:name="_Toc27914"/>
      <w:bookmarkStart w:id="16" w:name="_Toc104450812"/>
      <w:bookmarkStart w:id="17" w:name="_Toc104394136"/>
      <w:r>
        <w:rPr>
          <w:rFonts w:cs="Times New Roman"/>
          <w:bCs/>
          <w:sz w:val="32"/>
          <w:szCs w:val="32"/>
        </w:rPr>
        <w:t>Product Introduction</w:t>
      </w:r>
      <w:bookmarkEnd w:id="15"/>
      <w:bookmarkEnd w:id="16"/>
      <w:bookmarkEnd w:id="17"/>
    </w:p>
    <w:p>
      <w:pPr>
        <w:pStyle w:val="Heading1"/>
        <w:spacing w:lineRule="auto" w:line="360" w:before="468" w:after="0"/>
        <w:ind w:left="0" w:right="0" w:hanging="0"/>
        <w:rPr/>
      </w:pPr>
      <w:bookmarkStart w:id="18" w:name="_Toc2781"/>
      <w:bookmarkStart w:id="19" w:name="_Toc104450813"/>
      <w:bookmarkStart w:id="20" w:name="_Toc104394137"/>
      <w:r>
        <w:rPr/>
        <w:t>2.1 General</w:t>
      </w:r>
      <w:bookmarkEnd w:id="18"/>
      <w:bookmarkEnd w:id="19"/>
      <w:bookmarkEnd w:id="20"/>
    </w:p>
    <w:p>
      <w:pPr>
        <w:pStyle w:val="TextBody"/>
        <w:spacing w:lineRule="auto" w:line="360"/>
        <w:ind w:left="136" w:right="510" w:hanging="0"/>
        <w:rPr/>
      </w:pPr>
      <w:r>
        <w:rPr>
          <w:rFonts w:cs="Times New Roman"/>
          <w:szCs w:val="24"/>
        </w:rPr>
        <w:t xml:space="preserve">K1 six-axis robotic arm is a robotic arm device for ROS MoveIt </w:t>
      </w:r>
      <w:r>
        <w:rPr>
          <w:rFonts w:cs="Times New Roman"/>
          <w:szCs w:val="24"/>
        </w:rPr>
        <w:t>！</w:t>
      </w:r>
      <w:r>
        <w:rPr>
          <w:rFonts w:cs="Times New Roman"/>
          <w:szCs w:val="24"/>
        </w:rPr>
        <w:t>teaching. It consists of iwo 85kg and five 45kg servos. It realizes 6 degrees of freedom + 1 end control</w:t>
      </w:r>
      <w:r>
        <w:rPr>
          <w:rFonts w:cs="Times New Roman"/>
          <w:color w:val="FF0000"/>
          <w:szCs w:val="24"/>
        </w:rPr>
        <w:t>.</w:t>
      </w:r>
    </w:p>
    <w:p>
      <w:pPr>
        <w:pStyle w:val="Heading1"/>
        <w:spacing w:before="468" w:after="0"/>
        <w:ind w:left="0" w:right="0" w:hanging="0"/>
        <w:rPr/>
      </w:pPr>
      <w:bookmarkStart w:id="21" w:name="_Toc17345"/>
      <w:bookmarkStart w:id="22" w:name="_Toc104450814"/>
      <w:bookmarkStart w:id="23" w:name="_Toc104394138"/>
      <w:r>
        <w:rPr/>
        <w:t>2.2 Specifications</w:t>
      </w:r>
      <w:bookmarkEnd w:id="21"/>
      <w:bookmarkEnd w:id="22"/>
      <w:bookmarkEnd w:id="23"/>
    </w:p>
    <w:p>
      <w:pPr>
        <w:pStyle w:val="Normal"/>
        <w:rPr>
          <w:rFonts w:cs="Times New Roman"/>
        </w:rPr>
      </w:pPr>
      <w:r>
        <w:rPr>
          <w:rFonts w:cs="Times New Roman"/>
        </w:rPr>
      </w:r>
    </w:p>
    <w:tbl>
      <w:tblPr>
        <w:tblW w:w="7780" w:type="dxa"/>
        <w:jc w:val="left"/>
        <w:tblInd w:w="108" w:type="dxa"/>
        <w:tblCellMar>
          <w:top w:w="0" w:type="dxa"/>
          <w:left w:w="108" w:type="dxa"/>
          <w:bottom w:w="0" w:type="dxa"/>
          <w:right w:w="108" w:type="dxa"/>
        </w:tblCellMar>
      </w:tblPr>
      <w:tblGrid>
        <w:gridCol w:w="3010"/>
        <w:gridCol w:w="4769"/>
      </w:tblGrid>
      <w:tr>
        <w:trPr>
          <w:trHeight w:val="420" w:hRule="atLeast"/>
        </w:trPr>
        <w:tc>
          <w:tcPr>
            <w:tcW w:w="7779" w:type="dxa"/>
            <w:gridSpan w:val="2"/>
            <w:tcBorders>
              <w:top w:val="single" w:sz="8" w:space="0" w:color="000000"/>
              <w:left w:val="single" w:sz="8" w:space="0" w:color="000000"/>
              <w:right w:val="single" w:sz="8" w:space="0" w:color="000000"/>
            </w:tcBorders>
            <w:vAlign w:val="center"/>
          </w:tcPr>
          <w:p>
            <w:pPr>
              <w:pStyle w:val="Normal"/>
              <w:widowControl/>
              <w:jc w:val="center"/>
              <w:rPr>
                <w:rFonts w:cs="Times New Roman"/>
                <w:b/>
                <w:b/>
                <w:bCs/>
                <w:color w:val="000000"/>
                <w:kern w:val="0"/>
                <w:szCs w:val="24"/>
              </w:rPr>
            </w:pPr>
            <w:r>
              <w:rPr>
                <w:rFonts w:cs="Times New Roman"/>
                <w:b/>
                <w:bCs/>
                <w:color w:val="000000"/>
                <w:kern w:val="0"/>
                <w:szCs w:val="24"/>
              </w:rPr>
              <w:t>K1 Robotic Arm Specifications</w:t>
            </w:r>
          </w:p>
        </w:tc>
      </w:tr>
      <w:tr>
        <w:trPr>
          <w:trHeight w:val="375" w:hRule="atLeast"/>
        </w:trPr>
        <w:tc>
          <w:tcPr>
            <w:tcW w:w="3010" w:type="dxa"/>
            <w:tcBorders>
              <w:top w:val="single" w:sz="8" w:space="0" w:color="000000"/>
              <w:left w:val="single" w:sz="8" w:space="0" w:color="000000"/>
              <w:bottom w:val="single" w:sz="8" w:space="0" w:color="000000"/>
              <w:right w:val="single" w:sz="4" w:space="0" w:color="000000"/>
            </w:tcBorders>
            <w:vAlign w:val="center"/>
          </w:tcPr>
          <w:p>
            <w:pPr>
              <w:pStyle w:val="Normal"/>
              <w:widowControl/>
              <w:jc w:val="center"/>
              <w:rPr>
                <w:rFonts w:cs="Times New Roman"/>
                <w:b/>
                <w:b/>
                <w:bCs/>
                <w:color w:val="000000"/>
                <w:kern w:val="0"/>
                <w:szCs w:val="24"/>
              </w:rPr>
            </w:pPr>
            <w:r>
              <w:rPr>
                <w:rFonts w:cs="Times New Roman"/>
                <w:b/>
                <w:bCs/>
                <w:color w:val="000000"/>
                <w:kern w:val="0"/>
                <w:szCs w:val="24"/>
              </w:rPr>
              <w:t>Contents</w:t>
            </w:r>
          </w:p>
        </w:tc>
        <w:tc>
          <w:tcPr>
            <w:tcW w:w="4769" w:type="dxa"/>
            <w:tcBorders>
              <w:top w:val="single" w:sz="8" w:space="0" w:color="000000"/>
              <w:bottom w:val="single" w:sz="8" w:space="0" w:color="000000"/>
              <w:right w:val="single" w:sz="8" w:space="0" w:color="000000"/>
            </w:tcBorders>
            <w:vAlign w:val="center"/>
          </w:tcPr>
          <w:p>
            <w:pPr>
              <w:pStyle w:val="Normal"/>
              <w:widowControl/>
              <w:jc w:val="center"/>
              <w:rPr>
                <w:rFonts w:cs="Times New Roman"/>
                <w:b/>
                <w:b/>
                <w:bCs/>
                <w:color w:val="000000"/>
                <w:kern w:val="0"/>
                <w:szCs w:val="24"/>
              </w:rPr>
            </w:pPr>
            <w:r>
              <w:rPr>
                <w:rFonts w:cs="Times New Roman"/>
                <w:b/>
                <w:bCs/>
                <w:color w:val="000000"/>
                <w:kern w:val="0"/>
                <w:szCs w:val="24"/>
              </w:rPr>
              <w:t>Parameters</w:t>
            </w:r>
          </w:p>
        </w:tc>
      </w:tr>
      <w:tr>
        <w:trPr>
          <w:trHeight w:val="444" w:hRule="atLeast"/>
        </w:trPr>
        <w:tc>
          <w:tcPr>
            <w:tcW w:w="3010" w:type="dxa"/>
            <w:tcBorders>
              <w:left w:val="single" w:sz="8" w:space="0" w:color="000000"/>
              <w:bottom w:val="single" w:sz="4" w:space="0" w:color="000000"/>
              <w:right w:val="single" w:sz="4" w:space="0" w:color="000000"/>
            </w:tcBorders>
            <w:vAlign w:val="center"/>
          </w:tcPr>
          <w:p>
            <w:pPr>
              <w:pStyle w:val="Normal"/>
              <w:widowControl/>
              <w:jc w:val="center"/>
              <w:rPr>
                <w:rFonts w:cs="Times New Roman"/>
                <w:color w:val="000000"/>
                <w:kern w:val="0"/>
                <w:szCs w:val="24"/>
              </w:rPr>
            </w:pPr>
            <w:r>
              <w:rPr>
                <w:rFonts w:cs="Times New Roman"/>
                <w:color w:val="000000"/>
                <w:kern w:val="0"/>
                <w:szCs w:val="24"/>
              </w:rPr>
              <w:t>Base Dimensions</w:t>
            </w:r>
          </w:p>
        </w:tc>
        <w:tc>
          <w:tcPr>
            <w:tcW w:w="4769" w:type="dxa"/>
            <w:tcBorders>
              <w:bottom w:val="single" w:sz="4" w:space="0" w:color="000000"/>
              <w:right w:val="single" w:sz="8" w:space="0" w:color="000000"/>
            </w:tcBorders>
            <w:vAlign w:val="center"/>
          </w:tcPr>
          <w:p>
            <w:pPr>
              <w:pStyle w:val="Normal"/>
              <w:widowControl/>
              <w:jc w:val="center"/>
              <w:rPr/>
            </w:pPr>
            <w:r>
              <w:rPr>
                <w:rFonts w:eastAsia="等线" w:cs="Times New Roman"/>
                <w:color w:val="000000"/>
                <w:kern w:val="0"/>
                <w:szCs w:val="24"/>
              </w:rPr>
              <w:t>180mm</w:t>
            </w:r>
            <w:r>
              <w:rPr>
                <w:rFonts w:cs="Times New Roman"/>
                <w:color w:val="000000"/>
                <w:kern w:val="0"/>
                <w:szCs w:val="24"/>
              </w:rPr>
              <w:t>（</w:t>
            </w:r>
            <w:r>
              <w:rPr>
                <w:rFonts w:eastAsia="等线" w:cs="Times New Roman"/>
                <w:color w:val="000000"/>
                <w:kern w:val="0"/>
                <w:szCs w:val="24"/>
              </w:rPr>
              <w:t>L)*120mm(W)*70mm(H)</w:t>
            </w:r>
          </w:p>
        </w:tc>
      </w:tr>
      <w:tr>
        <w:trPr>
          <w:trHeight w:val="360" w:hRule="atLeast"/>
        </w:trPr>
        <w:tc>
          <w:tcPr>
            <w:tcW w:w="3010" w:type="dxa"/>
            <w:tcBorders>
              <w:left w:val="single" w:sz="8" w:space="0" w:color="000000"/>
              <w:bottom w:val="single" w:sz="4" w:space="0" w:color="000000"/>
              <w:right w:val="single" w:sz="4" w:space="0" w:color="000000"/>
            </w:tcBorders>
            <w:vAlign w:val="center"/>
          </w:tcPr>
          <w:p>
            <w:pPr>
              <w:pStyle w:val="Normal"/>
              <w:widowControl/>
              <w:jc w:val="center"/>
              <w:rPr>
                <w:rFonts w:cs="Times New Roman"/>
                <w:color w:val="000000"/>
                <w:kern w:val="0"/>
                <w:szCs w:val="24"/>
              </w:rPr>
            </w:pPr>
            <w:r>
              <w:rPr>
                <w:rFonts w:cs="Times New Roman"/>
                <w:color w:val="000000"/>
                <w:kern w:val="0"/>
                <w:szCs w:val="24"/>
              </w:rPr>
              <w:t>Horizontal Extension Distance</w:t>
            </w:r>
          </w:p>
        </w:tc>
        <w:tc>
          <w:tcPr>
            <w:tcW w:w="4769" w:type="dxa"/>
            <w:tcBorders>
              <w:bottom w:val="single" w:sz="4" w:space="0" w:color="000000"/>
              <w:right w:val="single" w:sz="8" w:space="0" w:color="000000"/>
            </w:tcBorders>
            <w:vAlign w:val="center"/>
          </w:tcPr>
          <w:p>
            <w:pPr>
              <w:pStyle w:val="Normal"/>
              <w:widowControl/>
              <w:jc w:val="center"/>
              <w:rPr>
                <w:rFonts w:eastAsia="等线" w:cs="Times New Roman"/>
                <w:color w:val="000000"/>
                <w:kern w:val="0"/>
                <w:szCs w:val="24"/>
              </w:rPr>
            </w:pPr>
            <w:r>
              <w:rPr>
                <w:rFonts w:eastAsia="等线" w:cs="Times New Roman"/>
                <w:color w:val="000000"/>
                <w:kern w:val="0"/>
                <w:szCs w:val="24"/>
              </w:rPr>
              <w:t>532mm</w:t>
            </w:r>
          </w:p>
        </w:tc>
      </w:tr>
      <w:tr>
        <w:trPr>
          <w:trHeight w:val="360" w:hRule="atLeast"/>
        </w:trPr>
        <w:tc>
          <w:tcPr>
            <w:tcW w:w="3010" w:type="dxa"/>
            <w:tcBorders>
              <w:left w:val="single" w:sz="8" w:space="0" w:color="000000"/>
              <w:bottom w:val="single" w:sz="4" w:space="0" w:color="000000"/>
              <w:right w:val="single" w:sz="4" w:space="0" w:color="000000"/>
            </w:tcBorders>
            <w:vAlign w:val="center"/>
          </w:tcPr>
          <w:p>
            <w:pPr>
              <w:pStyle w:val="Normal"/>
              <w:widowControl/>
              <w:jc w:val="center"/>
              <w:rPr>
                <w:rFonts w:cs="Times New Roman"/>
                <w:color w:val="000000"/>
                <w:kern w:val="0"/>
                <w:szCs w:val="24"/>
              </w:rPr>
            </w:pPr>
            <w:r>
              <w:rPr>
                <w:rFonts w:cs="Times New Roman"/>
                <w:color w:val="000000"/>
                <w:kern w:val="0"/>
                <w:szCs w:val="24"/>
              </w:rPr>
              <w:t>Repeatability Precision</w:t>
            </w:r>
          </w:p>
        </w:tc>
        <w:tc>
          <w:tcPr>
            <w:tcW w:w="4769" w:type="dxa"/>
            <w:tcBorders>
              <w:bottom w:val="single" w:sz="4" w:space="0" w:color="000000"/>
              <w:right w:val="single" w:sz="8" w:space="0" w:color="000000"/>
            </w:tcBorders>
            <w:vAlign w:val="center"/>
          </w:tcPr>
          <w:p>
            <w:pPr>
              <w:pStyle w:val="Normal"/>
              <w:widowControl/>
              <w:jc w:val="center"/>
              <w:rPr>
                <w:rFonts w:eastAsia="等线" w:cs="Times New Roman"/>
                <w:color w:val="000000"/>
                <w:kern w:val="0"/>
                <w:szCs w:val="24"/>
              </w:rPr>
            </w:pPr>
            <w:r>
              <w:rPr>
                <w:rFonts w:eastAsia="等线" w:cs="Times New Roman"/>
                <w:color w:val="000000"/>
                <w:kern w:val="0"/>
                <w:szCs w:val="24"/>
              </w:rPr>
              <w:t>±0.5mm</w:t>
            </w:r>
          </w:p>
        </w:tc>
      </w:tr>
      <w:tr>
        <w:trPr>
          <w:trHeight w:val="360" w:hRule="atLeast"/>
        </w:trPr>
        <w:tc>
          <w:tcPr>
            <w:tcW w:w="3010" w:type="dxa"/>
            <w:tcBorders>
              <w:left w:val="single" w:sz="8" w:space="0" w:color="000000"/>
              <w:bottom w:val="single" w:sz="4" w:space="0" w:color="000000"/>
              <w:right w:val="single" w:sz="4" w:space="0" w:color="000000"/>
            </w:tcBorders>
            <w:vAlign w:val="center"/>
          </w:tcPr>
          <w:p>
            <w:pPr>
              <w:pStyle w:val="Normal"/>
              <w:widowControl/>
              <w:jc w:val="center"/>
              <w:rPr>
                <w:rFonts w:cs="Times New Roman"/>
                <w:color w:val="000000"/>
                <w:kern w:val="0"/>
                <w:szCs w:val="24"/>
              </w:rPr>
            </w:pPr>
            <w:r>
              <w:rPr>
                <w:rFonts w:cs="Times New Roman"/>
                <w:color w:val="000000"/>
                <w:kern w:val="0"/>
                <w:szCs w:val="24"/>
              </w:rPr>
              <w:t xml:space="preserve">Installation Method </w:t>
            </w:r>
          </w:p>
        </w:tc>
        <w:tc>
          <w:tcPr>
            <w:tcW w:w="4769" w:type="dxa"/>
            <w:tcBorders>
              <w:bottom w:val="single" w:sz="4" w:space="0" w:color="000000"/>
              <w:right w:val="single" w:sz="8" w:space="0" w:color="000000"/>
            </w:tcBorders>
            <w:vAlign w:val="center"/>
          </w:tcPr>
          <w:p>
            <w:pPr>
              <w:pStyle w:val="Normal"/>
              <w:widowControl/>
              <w:jc w:val="center"/>
              <w:rPr>
                <w:rFonts w:cs="Times New Roman"/>
                <w:color w:val="000000"/>
                <w:kern w:val="0"/>
                <w:szCs w:val="24"/>
              </w:rPr>
            </w:pPr>
            <w:r>
              <w:rPr>
                <w:rFonts w:cs="Times New Roman"/>
                <w:color w:val="000000"/>
                <w:kern w:val="0"/>
                <w:szCs w:val="24"/>
              </w:rPr>
              <w:t>Screw fixation</w:t>
            </w:r>
          </w:p>
        </w:tc>
      </w:tr>
      <w:tr>
        <w:trPr>
          <w:trHeight w:val="360" w:hRule="atLeast"/>
        </w:trPr>
        <w:tc>
          <w:tcPr>
            <w:tcW w:w="3010" w:type="dxa"/>
            <w:tcBorders>
              <w:left w:val="single" w:sz="8" w:space="0" w:color="000000"/>
              <w:bottom w:val="single" w:sz="4" w:space="0" w:color="000000"/>
              <w:right w:val="single" w:sz="4" w:space="0" w:color="000000"/>
            </w:tcBorders>
            <w:vAlign w:val="center"/>
          </w:tcPr>
          <w:p>
            <w:pPr>
              <w:pStyle w:val="Normal"/>
              <w:widowControl/>
              <w:jc w:val="center"/>
              <w:rPr>
                <w:rFonts w:cs="Times New Roman"/>
                <w:color w:val="000000"/>
                <w:kern w:val="0"/>
                <w:szCs w:val="24"/>
              </w:rPr>
            </w:pPr>
            <w:r>
              <w:rPr>
                <w:rFonts w:cs="Times New Roman"/>
                <w:color w:val="000000"/>
                <w:kern w:val="0"/>
                <w:szCs w:val="24"/>
              </w:rPr>
              <w:t>Servo specifications</w:t>
            </w:r>
          </w:p>
        </w:tc>
        <w:tc>
          <w:tcPr>
            <w:tcW w:w="4769" w:type="dxa"/>
            <w:tcBorders>
              <w:bottom w:val="single" w:sz="4" w:space="0" w:color="000000"/>
              <w:right w:val="single" w:sz="8" w:space="0" w:color="000000"/>
            </w:tcBorders>
            <w:vAlign w:val="center"/>
          </w:tcPr>
          <w:p>
            <w:pPr>
              <w:pStyle w:val="Normal"/>
              <w:widowControl/>
              <w:jc w:val="center"/>
              <w:rPr>
                <w:rFonts w:eastAsia="等线" w:cs="Times New Roman"/>
                <w:color w:val="000000"/>
                <w:kern w:val="0"/>
                <w:szCs w:val="24"/>
              </w:rPr>
            </w:pPr>
            <w:r>
              <w:rPr>
                <w:rFonts w:eastAsia="等线" w:cs="Times New Roman"/>
                <w:color w:val="000000"/>
                <w:kern w:val="0"/>
                <w:szCs w:val="24"/>
              </w:rPr>
              <w:t>5 * 45kg + 2 * 85kg</w:t>
            </w:r>
          </w:p>
        </w:tc>
      </w:tr>
      <w:tr>
        <w:trPr>
          <w:trHeight w:val="360" w:hRule="atLeast"/>
        </w:trPr>
        <w:tc>
          <w:tcPr>
            <w:tcW w:w="3010" w:type="dxa"/>
            <w:tcBorders>
              <w:left w:val="single" w:sz="8" w:space="0" w:color="000000"/>
              <w:bottom w:val="single" w:sz="4" w:space="0" w:color="000000"/>
              <w:right w:val="single" w:sz="4" w:space="0" w:color="000000"/>
            </w:tcBorders>
            <w:vAlign w:val="center"/>
          </w:tcPr>
          <w:p>
            <w:pPr>
              <w:pStyle w:val="Normal"/>
              <w:widowControl/>
              <w:jc w:val="center"/>
              <w:rPr>
                <w:rFonts w:cs="Times New Roman"/>
                <w:color w:val="000000"/>
                <w:kern w:val="0"/>
                <w:szCs w:val="24"/>
              </w:rPr>
            </w:pPr>
            <w:r>
              <w:rPr>
                <w:rFonts w:cs="Times New Roman"/>
                <w:color w:val="000000"/>
                <w:kern w:val="0"/>
                <w:szCs w:val="24"/>
              </w:rPr>
              <w:t xml:space="preserve">Degree of Freedom </w:t>
            </w:r>
          </w:p>
        </w:tc>
        <w:tc>
          <w:tcPr>
            <w:tcW w:w="4769" w:type="dxa"/>
            <w:tcBorders>
              <w:bottom w:val="single" w:sz="4" w:space="0" w:color="000000"/>
              <w:right w:val="single" w:sz="8" w:space="0" w:color="000000"/>
            </w:tcBorders>
            <w:vAlign w:val="center"/>
          </w:tcPr>
          <w:p>
            <w:pPr>
              <w:pStyle w:val="Normal"/>
              <w:widowControl/>
              <w:jc w:val="center"/>
              <w:rPr>
                <w:rFonts w:eastAsia="等线" w:cs="Times New Roman"/>
                <w:color w:val="000000"/>
                <w:kern w:val="0"/>
                <w:szCs w:val="24"/>
              </w:rPr>
            </w:pPr>
            <w:r>
              <w:rPr>
                <w:rFonts w:eastAsia="等线" w:cs="Times New Roman"/>
                <w:color w:val="000000"/>
                <w:kern w:val="0"/>
                <w:szCs w:val="24"/>
              </w:rPr>
              <w:t>6+1</w:t>
            </w:r>
          </w:p>
        </w:tc>
      </w:tr>
      <w:tr>
        <w:trPr>
          <w:trHeight w:val="360" w:hRule="atLeast"/>
        </w:trPr>
        <w:tc>
          <w:tcPr>
            <w:tcW w:w="3010" w:type="dxa"/>
            <w:tcBorders>
              <w:left w:val="single" w:sz="8" w:space="0" w:color="000000"/>
              <w:bottom w:val="single" w:sz="4" w:space="0" w:color="000000"/>
              <w:right w:val="single" w:sz="4" w:space="0" w:color="000000"/>
            </w:tcBorders>
            <w:vAlign w:val="center"/>
          </w:tcPr>
          <w:p>
            <w:pPr>
              <w:pStyle w:val="Normal"/>
              <w:widowControl/>
              <w:jc w:val="center"/>
              <w:rPr>
                <w:rFonts w:cs="Times New Roman"/>
                <w:color w:val="000000"/>
                <w:kern w:val="0"/>
                <w:szCs w:val="24"/>
              </w:rPr>
            </w:pPr>
            <w:r>
              <w:rPr>
                <w:rFonts w:cs="Times New Roman"/>
                <w:color w:val="000000"/>
                <w:kern w:val="0"/>
                <w:szCs w:val="24"/>
              </w:rPr>
              <w:t xml:space="preserve">End Clamp </w:t>
            </w:r>
          </w:p>
        </w:tc>
        <w:tc>
          <w:tcPr>
            <w:tcW w:w="4769" w:type="dxa"/>
            <w:tcBorders>
              <w:bottom w:val="single" w:sz="4" w:space="0" w:color="000000"/>
              <w:right w:val="single" w:sz="8" w:space="0" w:color="000000"/>
            </w:tcBorders>
            <w:vAlign w:val="center"/>
          </w:tcPr>
          <w:p>
            <w:pPr>
              <w:pStyle w:val="Normal"/>
              <w:widowControl/>
              <w:jc w:val="center"/>
              <w:rPr>
                <w:rFonts w:cs="Times New Roman"/>
                <w:color w:val="000000"/>
                <w:kern w:val="0"/>
                <w:szCs w:val="24"/>
              </w:rPr>
            </w:pPr>
            <w:r>
              <w:rPr>
                <w:rFonts w:cs="Times New Roman"/>
                <w:color w:val="000000"/>
                <w:kern w:val="0"/>
                <w:szCs w:val="24"/>
              </w:rPr>
              <w:t>Parallel gripper (replaceable)</w:t>
            </w:r>
          </w:p>
        </w:tc>
      </w:tr>
      <w:tr>
        <w:trPr>
          <w:trHeight w:val="360" w:hRule="atLeast"/>
        </w:trPr>
        <w:tc>
          <w:tcPr>
            <w:tcW w:w="3010" w:type="dxa"/>
            <w:tcBorders>
              <w:left w:val="single" w:sz="8" w:space="0" w:color="000000"/>
              <w:bottom w:val="single" w:sz="4" w:space="0" w:color="000000"/>
              <w:right w:val="single" w:sz="4" w:space="0" w:color="000000"/>
            </w:tcBorders>
            <w:vAlign w:val="center"/>
          </w:tcPr>
          <w:p>
            <w:pPr>
              <w:pStyle w:val="Normal"/>
              <w:widowControl/>
              <w:jc w:val="center"/>
              <w:rPr>
                <w:rFonts w:cs="Times New Roman"/>
                <w:color w:val="000000"/>
                <w:kern w:val="0"/>
                <w:szCs w:val="24"/>
              </w:rPr>
            </w:pPr>
            <w:r>
              <w:rPr>
                <w:rFonts w:cs="Times New Roman"/>
                <w:color w:val="000000"/>
                <w:kern w:val="0"/>
                <w:szCs w:val="24"/>
              </w:rPr>
              <w:t>Operating System</w:t>
            </w:r>
          </w:p>
        </w:tc>
        <w:tc>
          <w:tcPr>
            <w:tcW w:w="4769" w:type="dxa"/>
            <w:tcBorders>
              <w:bottom w:val="single" w:sz="4" w:space="0" w:color="000000"/>
              <w:right w:val="single" w:sz="8" w:space="0" w:color="000000"/>
            </w:tcBorders>
            <w:vAlign w:val="center"/>
          </w:tcPr>
          <w:p>
            <w:pPr>
              <w:pStyle w:val="Normal"/>
              <w:widowControl/>
              <w:jc w:val="center"/>
              <w:rPr>
                <w:rFonts w:eastAsia="等线" w:cs="Times New Roman"/>
                <w:color w:val="000000"/>
                <w:kern w:val="0"/>
                <w:szCs w:val="24"/>
              </w:rPr>
            </w:pPr>
            <w:r>
              <w:rPr>
                <w:rFonts w:eastAsia="等线" w:cs="Times New Roman"/>
                <w:color w:val="000000"/>
                <w:kern w:val="0"/>
                <w:szCs w:val="24"/>
              </w:rPr>
              <w:t>Ubuntu + ROS / Linux + SDK</w:t>
            </w:r>
          </w:p>
        </w:tc>
      </w:tr>
      <w:tr>
        <w:trPr>
          <w:trHeight w:val="360" w:hRule="atLeast"/>
        </w:trPr>
        <w:tc>
          <w:tcPr>
            <w:tcW w:w="3010" w:type="dxa"/>
            <w:tcBorders>
              <w:left w:val="single" w:sz="8" w:space="0" w:color="000000"/>
              <w:bottom w:val="single" w:sz="4" w:space="0" w:color="000000"/>
              <w:right w:val="single" w:sz="4" w:space="0" w:color="000000"/>
            </w:tcBorders>
            <w:vAlign w:val="center"/>
          </w:tcPr>
          <w:p>
            <w:pPr>
              <w:pStyle w:val="Normal"/>
              <w:widowControl/>
              <w:jc w:val="center"/>
              <w:rPr>
                <w:rFonts w:cs="Times New Roman"/>
                <w:color w:val="000000"/>
                <w:kern w:val="0"/>
                <w:szCs w:val="24"/>
              </w:rPr>
            </w:pPr>
            <w:r>
              <w:rPr>
                <w:rFonts w:cs="Times New Roman"/>
                <w:color w:val="000000"/>
                <w:kern w:val="0"/>
                <w:szCs w:val="24"/>
              </w:rPr>
              <w:t>Weight</w:t>
            </w:r>
          </w:p>
        </w:tc>
        <w:tc>
          <w:tcPr>
            <w:tcW w:w="4769" w:type="dxa"/>
            <w:tcBorders>
              <w:bottom w:val="single" w:sz="4" w:space="0" w:color="000000"/>
              <w:right w:val="single" w:sz="8" w:space="0" w:color="000000"/>
            </w:tcBorders>
            <w:vAlign w:val="center"/>
          </w:tcPr>
          <w:p>
            <w:pPr>
              <w:pStyle w:val="Normal"/>
              <w:widowControl/>
              <w:jc w:val="center"/>
              <w:rPr>
                <w:rFonts w:eastAsia="等线" w:cs="Times New Roman"/>
                <w:color w:val="000000"/>
                <w:kern w:val="0"/>
                <w:szCs w:val="24"/>
              </w:rPr>
            </w:pPr>
            <w:r>
              <w:rPr>
                <w:rFonts w:eastAsia="等线" w:cs="Times New Roman"/>
                <w:color w:val="000000"/>
                <w:kern w:val="0"/>
                <w:szCs w:val="24"/>
              </w:rPr>
              <w:t>2.5KG</w:t>
            </w:r>
          </w:p>
        </w:tc>
      </w:tr>
      <w:tr>
        <w:trPr>
          <w:trHeight w:val="360" w:hRule="atLeast"/>
        </w:trPr>
        <w:tc>
          <w:tcPr>
            <w:tcW w:w="3010" w:type="dxa"/>
            <w:tcBorders>
              <w:left w:val="single" w:sz="8" w:space="0" w:color="000000"/>
              <w:bottom w:val="single" w:sz="4" w:space="0" w:color="000000"/>
              <w:right w:val="single" w:sz="4" w:space="0" w:color="000000"/>
            </w:tcBorders>
            <w:vAlign w:val="center"/>
          </w:tcPr>
          <w:p>
            <w:pPr>
              <w:pStyle w:val="Normal"/>
              <w:widowControl/>
              <w:jc w:val="center"/>
              <w:rPr>
                <w:rFonts w:cs="Times New Roman"/>
                <w:color w:val="000000"/>
                <w:kern w:val="0"/>
                <w:szCs w:val="24"/>
              </w:rPr>
            </w:pPr>
            <w:r>
              <w:rPr>
                <w:rFonts w:cs="Times New Roman"/>
                <w:color w:val="000000"/>
                <w:kern w:val="0"/>
                <w:szCs w:val="24"/>
              </w:rPr>
              <w:t xml:space="preserve">Payload </w:t>
            </w:r>
          </w:p>
        </w:tc>
        <w:tc>
          <w:tcPr>
            <w:tcW w:w="4769" w:type="dxa"/>
            <w:tcBorders>
              <w:bottom w:val="single" w:sz="4" w:space="0" w:color="000000"/>
              <w:right w:val="single" w:sz="8" w:space="0" w:color="000000"/>
            </w:tcBorders>
            <w:vAlign w:val="center"/>
          </w:tcPr>
          <w:p>
            <w:pPr>
              <w:pStyle w:val="Normal"/>
              <w:widowControl/>
              <w:jc w:val="center"/>
              <w:rPr>
                <w:rFonts w:eastAsia="等线" w:cs="Times New Roman"/>
                <w:color w:val="000000"/>
                <w:kern w:val="0"/>
                <w:szCs w:val="24"/>
              </w:rPr>
            </w:pPr>
            <w:r>
              <w:rPr>
                <w:rFonts w:eastAsia="等线" w:cs="Times New Roman"/>
                <w:color w:val="000000"/>
                <w:kern w:val="0"/>
                <w:szCs w:val="24"/>
              </w:rPr>
              <w:t>1KG</w:t>
            </w:r>
          </w:p>
        </w:tc>
      </w:tr>
      <w:tr>
        <w:trPr>
          <w:trHeight w:val="360" w:hRule="atLeast"/>
        </w:trPr>
        <w:tc>
          <w:tcPr>
            <w:tcW w:w="3010" w:type="dxa"/>
            <w:tcBorders>
              <w:left w:val="single" w:sz="8" w:space="0" w:color="000000"/>
              <w:bottom w:val="single" w:sz="4" w:space="0" w:color="000000"/>
              <w:right w:val="single" w:sz="4" w:space="0" w:color="000000"/>
            </w:tcBorders>
            <w:vAlign w:val="center"/>
          </w:tcPr>
          <w:p>
            <w:pPr>
              <w:pStyle w:val="Normal"/>
              <w:widowControl/>
              <w:jc w:val="center"/>
              <w:rPr>
                <w:rFonts w:cs="Times New Roman"/>
                <w:color w:val="000000"/>
                <w:kern w:val="0"/>
                <w:szCs w:val="24"/>
              </w:rPr>
            </w:pPr>
            <w:r>
              <w:rPr>
                <w:rFonts w:cs="Times New Roman"/>
                <w:color w:val="000000"/>
                <w:kern w:val="0"/>
                <w:szCs w:val="24"/>
              </w:rPr>
              <w:t>Power Supply</w:t>
            </w:r>
          </w:p>
        </w:tc>
        <w:tc>
          <w:tcPr>
            <w:tcW w:w="4769" w:type="dxa"/>
            <w:tcBorders>
              <w:bottom w:val="single" w:sz="4" w:space="0" w:color="000000"/>
              <w:right w:val="single" w:sz="8" w:space="0" w:color="000000"/>
            </w:tcBorders>
            <w:vAlign w:val="center"/>
          </w:tcPr>
          <w:p>
            <w:pPr>
              <w:pStyle w:val="Normal"/>
              <w:widowControl/>
              <w:jc w:val="center"/>
              <w:rPr>
                <w:rFonts w:eastAsia="等线" w:cs="Times New Roman"/>
                <w:color w:val="000000"/>
                <w:kern w:val="0"/>
                <w:szCs w:val="24"/>
              </w:rPr>
            </w:pPr>
            <w:r>
              <w:rPr>
                <w:rFonts w:eastAsia="等线" w:cs="Times New Roman"/>
                <w:color w:val="000000"/>
                <w:kern w:val="0"/>
                <w:szCs w:val="24"/>
              </w:rPr>
              <w:t>24V/5A</w:t>
            </w:r>
          </w:p>
        </w:tc>
      </w:tr>
      <w:tr>
        <w:trPr>
          <w:trHeight w:val="375" w:hRule="atLeast"/>
        </w:trPr>
        <w:tc>
          <w:tcPr>
            <w:tcW w:w="3010" w:type="dxa"/>
            <w:tcBorders>
              <w:left w:val="single" w:sz="8" w:space="0" w:color="000000"/>
              <w:bottom w:val="single" w:sz="8" w:space="0" w:color="000000"/>
              <w:right w:val="single" w:sz="4" w:space="0" w:color="000000"/>
            </w:tcBorders>
            <w:vAlign w:val="center"/>
          </w:tcPr>
          <w:p>
            <w:pPr>
              <w:pStyle w:val="Normal"/>
              <w:widowControl/>
              <w:jc w:val="center"/>
              <w:rPr>
                <w:rFonts w:cs="Times New Roman"/>
                <w:color w:val="000000"/>
                <w:kern w:val="0"/>
                <w:szCs w:val="24"/>
              </w:rPr>
            </w:pPr>
            <w:r>
              <w:rPr>
                <w:rFonts w:cs="Times New Roman"/>
                <w:color w:val="000000"/>
                <w:kern w:val="0"/>
                <w:szCs w:val="24"/>
              </w:rPr>
              <w:t>Communication Interface</w:t>
            </w:r>
          </w:p>
        </w:tc>
        <w:tc>
          <w:tcPr>
            <w:tcW w:w="4769" w:type="dxa"/>
            <w:tcBorders>
              <w:bottom w:val="single" w:sz="8" w:space="0" w:color="000000"/>
              <w:right w:val="single" w:sz="8" w:space="0" w:color="000000"/>
            </w:tcBorders>
            <w:vAlign w:val="center"/>
          </w:tcPr>
          <w:p>
            <w:pPr>
              <w:pStyle w:val="Normal"/>
              <w:widowControl/>
              <w:jc w:val="center"/>
              <w:rPr>
                <w:rFonts w:eastAsia="等线" w:cs="Times New Roman"/>
                <w:color w:val="000000"/>
                <w:kern w:val="0"/>
                <w:szCs w:val="24"/>
              </w:rPr>
            </w:pPr>
            <w:r>
              <w:rPr>
                <w:rFonts w:eastAsia="等线" w:cs="Times New Roman"/>
                <w:color w:val="000000"/>
                <w:kern w:val="0"/>
                <w:szCs w:val="24"/>
              </w:rPr>
              <w:t>USB type-C</w:t>
            </w:r>
          </w:p>
        </w:tc>
      </w:tr>
    </w:tbl>
    <w:p>
      <w:pPr>
        <w:pStyle w:val="Heading1"/>
        <w:spacing w:before="468" w:after="0"/>
        <w:ind w:left="0" w:right="0" w:hanging="0"/>
        <w:rPr/>
      </w:pPr>
      <w:bookmarkStart w:id="24" w:name="_Toc24363"/>
      <w:bookmarkStart w:id="25" w:name="_Toc104450815"/>
      <w:bookmarkStart w:id="26" w:name="_Toc104394139"/>
      <w:r>
        <w:rPr/>
        <w:t>2.3 External Structure</w:t>
      </w:r>
      <w:bookmarkEnd w:id="24"/>
      <w:bookmarkEnd w:id="25"/>
      <w:bookmarkEnd w:id="26"/>
    </w:p>
    <w:p>
      <w:pPr>
        <w:pStyle w:val="Normal"/>
        <w:spacing w:lineRule="auto" w:line="360"/>
        <w:rPr/>
      </w:pPr>
      <w:r>
        <w:rPr/>
        <w:t>The K1 robotic arm consists of a base, an arm and an end p</w:t>
      </w:r>
      <w:r>
        <w:rPr>
          <w:rFonts w:cs="Times New Roman"/>
          <w:color w:val="000000"/>
          <w:kern w:val="0"/>
          <w:szCs w:val="24"/>
        </w:rPr>
        <w:t>arallel gripper</w:t>
      </w:r>
      <w:r>
        <w:rPr/>
        <w:t>. Appearance as shown in the picture:</w:t>
      </w:r>
    </w:p>
    <w:p>
      <w:pPr>
        <w:pStyle w:val="Normal"/>
        <w:jc w:val="center"/>
        <w:rPr/>
      </w:pPr>
      <w:r>
        <w:rPr/>
        <w:drawing>
          <wp:inline distT="0" distB="0" distL="0" distR="0">
            <wp:extent cx="4335780" cy="2402205"/>
            <wp:effectExtent l="0" t="0" r="0" b="0"/>
            <wp:docPr id="3"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
                    <pic:cNvPicPr>
                      <a:picLocks noChangeAspect="1" noChangeArrowheads="1"/>
                    </pic:cNvPicPr>
                  </pic:nvPicPr>
                  <pic:blipFill>
                    <a:blip r:embed="rId4"/>
                    <a:stretch>
                      <a:fillRect/>
                    </a:stretch>
                  </pic:blipFill>
                  <pic:spPr bwMode="auto">
                    <a:xfrm>
                      <a:off x="0" y="0"/>
                      <a:ext cx="4335780" cy="2402205"/>
                    </a:xfrm>
                    <a:prstGeom prst="rect">
                      <a:avLst/>
                    </a:prstGeom>
                  </pic:spPr>
                </pic:pic>
              </a:graphicData>
            </a:graphic>
          </wp:inline>
        </w:drawing>
      </w:r>
    </w:p>
    <w:p>
      <w:pPr>
        <w:pStyle w:val="Normal"/>
        <w:jc w:val="center"/>
        <w:rPr/>
      </w:pPr>
      <w:r>
        <w:rPr/>
        <w:drawing>
          <wp:inline distT="0" distB="0" distL="0" distR="0">
            <wp:extent cx="4190365" cy="2995295"/>
            <wp:effectExtent l="0" t="0" r="0" b="0"/>
            <wp:docPr id="4"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
                    <pic:cNvPicPr>
                      <a:picLocks noChangeAspect="1" noChangeArrowheads="1"/>
                    </pic:cNvPicPr>
                  </pic:nvPicPr>
                  <pic:blipFill>
                    <a:blip r:embed="rId5"/>
                    <a:stretch>
                      <a:fillRect/>
                    </a:stretch>
                  </pic:blipFill>
                  <pic:spPr bwMode="auto">
                    <a:xfrm>
                      <a:off x="0" y="0"/>
                      <a:ext cx="4190365" cy="2995295"/>
                    </a:xfrm>
                    <a:prstGeom prst="rect">
                      <a:avLst/>
                    </a:prstGeom>
                  </pic:spPr>
                </pic:pic>
              </a:graphicData>
            </a:graphic>
          </wp:inline>
        </w:drawing>
      </w:r>
      <w:r>
        <w:br w:type="page"/>
      </w:r>
    </w:p>
    <w:p>
      <w:pPr>
        <w:pStyle w:val="Heading2"/>
        <w:spacing w:lineRule="auto" w:line="240" w:before="0" w:after="0"/>
        <w:jc w:val="left"/>
        <w:rPr/>
      </w:pPr>
      <w:bookmarkStart w:id="27" w:name="_Toc792"/>
      <w:bookmarkStart w:id="28" w:name="_Toc104450816"/>
      <w:bookmarkStart w:id="29" w:name="_Toc104394140"/>
      <w:r>
        <w:rPr/>
        <w:t>3. Quick Start</w:t>
      </w:r>
      <w:bookmarkEnd w:id="27"/>
      <w:bookmarkEnd w:id="28"/>
      <w:bookmarkEnd w:id="29"/>
    </w:p>
    <w:p>
      <w:pPr>
        <w:pStyle w:val="Normal"/>
        <w:spacing w:lineRule="auto" w:line="360" w:before="468" w:after="0"/>
        <w:rPr/>
      </w:pPr>
      <w:r>
        <w:rPr/>
        <w:t>This chapter briefly introduces how to control the robotic arm through the MoveIt! (an open source robotic manipulation platform that allows you to develop complex manipulation applications using ROS) under the Ubuntu system.</w:t>
      </w:r>
    </w:p>
    <w:p>
      <w:pPr>
        <w:pStyle w:val="Heading1"/>
        <w:spacing w:before="468" w:after="0"/>
        <w:ind w:left="0" w:right="0" w:hanging="0"/>
        <w:rPr/>
      </w:pPr>
      <w:bookmarkStart w:id="30" w:name="_Toc7044"/>
      <w:bookmarkStart w:id="31" w:name="_Toc104450817"/>
      <w:bookmarkStart w:id="32" w:name="_Toc104394141"/>
      <w:r>
        <w:rPr/>
        <w:t>3.1 Cable Connection</w:t>
      </w:r>
      <w:bookmarkEnd w:id="30"/>
      <w:bookmarkEnd w:id="31"/>
      <w:bookmarkEnd w:id="32"/>
    </w:p>
    <w:p>
      <w:pPr>
        <w:pStyle w:val="Normal"/>
        <w:numPr>
          <w:ilvl w:val="0"/>
          <w:numId w:val="4"/>
        </w:numPr>
        <w:spacing w:lineRule="auto" w:line="360"/>
        <w:rPr/>
      </w:pPr>
      <w:bookmarkStart w:id="33" w:name="_Toc31218"/>
      <w:bookmarkEnd w:id="33"/>
      <w:r>
        <w:rPr/>
        <w:t>Connect the USB cable to the computer (or other Ubuntu-based host) with a USB cable</w:t>
      </w:r>
    </w:p>
    <w:p>
      <w:pPr>
        <w:pStyle w:val="Normal"/>
        <w:numPr>
          <w:ilvl w:val="0"/>
          <w:numId w:val="4"/>
        </w:numPr>
        <w:spacing w:lineRule="auto" w:line="360"/>
        <w:rPr/>
      </w:pPr>
      <w:bookmarkStart w:id="34" w:name="_Toc9850"/>
      <w:bookmarkStart w:id="35" w:name="_Toc312181"/>
      <w:bookmarkEnd w:id="35"/>
      <w:r>
        <w:rPr/>
        <w:t>Connect the adapter and turn on the power switch (the switch light is on).</w:t>
      </w:r>
      <w:bookmarkEnd w:id="34"/>
    </w:p>
    <w:p>
      <w:pPr>
        <w:pStyle w:val="Heading1"/>
        <w:spacing w:before="468" w:after="0"/>
        <w:ind w:left="0" w:right="0" w:hanging="0"/>
        <w:rPr/>
      </w:pPr>
      <w:bookmarkStart w:id="36" w:name="_Toc20888"/>
      <w:bookmarkStart w:id="37" w:name="_Toc104394142"/>
      <w:bookmarkStart w:id="38" w:name="_Toc104450818"/>
      <w:r>
        <w:rPr/>
        <w:t>3.2 Operating Environment</w:t>
      </w:r>
      <w:bookmarkEnd w:id="37"/>
      <w:bookmarkEnd w:id="38"/>
      <w:r>
        <w:rPr/>
        <w:t xml:space="preserve"> </w:t>
      </w:r>
      <w:bookmarkEnd w:id="36"/>
    </w:p>
    <w:p>
      <w:pPr>
        <w:pStyle w:val="Normal"/>
        <w:spacing w:lineRule="auto" w:line="360"/>
        <w:rPr/>
      </w:pPr>
      <w:r>
        <w:rPr/>
        <w:t>Users can download the latest ROS codes of arm from official GitHub website (see Chapter 4 in details), Compile and run.</w:t>
      </w:r>
    </w:p>
    <w:p>
      <w:pPr>
        <w:pStyle w:val="Heading1"/>
        <w:spacing w:lineRule="auto" w:line="360"/>
        <w:rPr/>
      </w:pPr>
      <w:bookmarkStart w:id="39" w:name="_Toc19841"/>
      <w:bookmarkStart w:id="40" w:name="_Toc104450819"/>
      <w:bookmarkStart w:id="41" w:name="_Toc104394143"/>
      <w:r>
        <w:rPr/>
        <w:t>3.2.1 Environmental Requirements</w:t>
      </w:r>
      <w:bookmarkEnd w:id="39"/>
      <w:bookmarkEnd w:id="40"/>
      <w:bookmarkEnd w:id="41"/>
    </w:p>
    <w:p>
      <w:pPr>
        <w:pStyle w:val="Normal"/>
        <w:spacing w:lineRule="auto" w:line="360"/>
        <w:rPr/>
      </w:pPr>
      <w:r>
        <w:rPr/>
        <w:tab/>
        <w:t>System: Ubuntu 16.04 or above</w:t>
      </w:r>
    </w:p>
    <w:p>
      <w:pPr>
        <w:pStyle w:val="Normal"/>
        <w:spacing w:lineRule="auto" w:line="360"/>
        <w:ind w:left="0" w:right="0" w:firstLine="360"/>
        <w:rPr/>
      </w:pPr>
      <w:r>
        <w:rPr/>
        <w:t xml:space="preserve"> </w:t>
      </w:r>
      <w:r>
        <w:rPr/>
        <w:t>ROS version: Kinetic or above</w:t>
      </w:r>
    </w:p>
    <w:p>
      <w:pPr>
        <w:pStyle w:val="Heading1"/>
        <w:rPr/>
      </w:pPr>
      <w:bookmarkStart w:id="42" w:name="_Toc104450820"/>
      <w:bookmarkStart w:id="43" w:name="_Toc104394144"/>
      <w:bookmarkStart w:id="44" w:name="_Toc27337"/>
      <w:bookmarkStart w:id="45" w:name="_Toc18492"/>
      <w:bookmarkStart w:id="46" w:name="_Toc23958"/>
      <w:bookmarkEnd w:id="45"/>
      <w:bookmarkEnd w:id="46"/>
      <w:r>
        <w:drawing>
          <wp:anchor behindDoc="0" distT="0" distB="0" distL="114300" distR="114300" simplePos="0" locked="0" layoutInCell="1" allowOverlap="1" relativeHeight="2">
            <wp:simplePos x="0" y="0"/>
            <wp:positionH relativeFrom="column">
              <wp:posOffset>1914525</wp:posOffset>
            </wp:positionH>
            <wp:positionV relativeFrom="paragraph">
              <wp:posOffset>342900</wp:posOffset>
            </wp:positionV>
            <wp:extent cx="1981200" cy="2843530"/>
            <wp:effectExtent l="0" t="0" r="0" b="0"/>
            <wp:wrapTopAndBottom/>
            <wp:docPr id="5" name="图片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9" descr=""/>
                    <pic:cNvPicPr>
                      <a:picLocks noChangeAspect="1" noChangeArrowheads="1"/>
                    </pic:cNvPicPr>
                  </pic:nvPicPr>
                  <pic:blipFill>
                    <a:blip r:embed="rId6"/>
                    <a:stretch>
                      <a:fillRect/>
                    </a:stretch>
                  </pic:blipFill>
                  <pic:spPr bwMode="auto">
                    <a:xfrm>
                      <a:off x="0" y="0"/>
                      <a:ext cx="1981200" cy="2843530"/>
                    </a:xfrm>
                    <a:prstGeom prst="rect">
                      <a:avLst/>
                    </a:prstGeom>
                  </pic:spPr>
                </pic:pic>
              </a:graphicData>
            </a:graphic>
          </wp:anchor>
        </w:drawing>
      </w:r>
      <w:r>
        <w:rPr/>
        <w:t>3</w:t>
      </w:r>
      <w:r>
        <w:rPr/>
        <w:t xml:space="preserve">.2.2 Button </w:t>
      </w:r>
      <w:bookmarkEnd w:id="44"/>
      <w:r>
        <w:rPr/>
        <w:t>Introduction</w:t>
      </w:r>
      <w:bookmarkEnd w:id="42"/>
      <w:bookmarkEnd w:id="43"/>
    </w:p>
    <w:p>
      <w:pPr>
        <w:pStyle w:val="Heading1"/>
        <w:spacing w:lineRule="auto" w:line="360"/>
        <w:ind w:left="0" w:right="0" w:hanging="0"/>
        <w:rPr/>
      </w:pPr>
      <w:bookmarkStart w:id="47" w:name="_Toc104450821"/>
      <w:bookmarkStart w:id="48" w:name="_Toc104394145"/>
      <w:bookmarkStart w:id="49" w:name="_Toc27697"/>
      <w:bookmarkStart w:id="50" w:name="_Toc22918"/>
      <w:r>
        <w:rPr/>
        <w:t xml:space="preserve"># 1 Power </w:t>
      </w:r>
      <w:bookmarkEnd w:id="49"/>
      <w:bookmarkEnd w:id="50"/>
      <w:r>
        <w:rPr/>
        <w:t>Button</w:t>
      </w:r>
      <w:bookmarkEnd w:id="47"/>
      <w:bookmarkEnd w:id="48"/>
    </w:p>
    <w:p>
      <w:pPr>
        <w:pStyle w:val="Normal"/>
        <w:spacing w:lineRule="auto" w:line="360"/>
        <w:rPr/>
      </w:pPr>
      <w:bookmarkStart w:id="51" w:name="_Toc12097"/>
      <w:r>
        <w:rPr/>
        <w:t>When the switch is pressed, light is on.</w:t>
      </w:r>
      <w:bookmarkEnd w:id="51"/>
    </w:p>
    <w:p>
      <w:pPr>
        <w:pStyle w:val="Heading1"/>
        <w:spacing w:lineRule="auto" w:line="360"/>
        <w:ind w:left="0" w:right="0" w:hanging="0"/>
        <w:rPr/>
      </w:pPr>
      <w:bookmarkStart w:id="52" w:name="_Toc11637"/>
      <w:bookmarkStart w:id="53" w:name="_Toc104450822"/>
      <w:bookmarkStart w:id="54" w:name="_Toc104394146"/>
      <w:bookmarkStart w:id="55" w:name="_Toc30350"/>
      <w:r>
        <w:rPr/>
        <w:t># 2 DOWN Button (Free/Lock)</w:t>
      </w:r>
      <w:bookmarkEnd w:id="52"/>
      <w:bookmarkEnd w:id="53"/>
      <w:bookmarkEnd w:id="54"/>
      <w:bookmarkEnd w:id="55"/>
      <w:r>
        <w:rPr/>
        <w:t xml:space="preserve"> </w:t>
      </w:r>
    </w:p>
    <w:p>
      <w:pPr>
        <w:pStyle w:val="Normal"/>
        <w:spacing w:lineRule="auto" w:line="360"/>
        <w:rPr/>
      </w:pPr>
      <w:bookmarkStart w:id="56" w:name="_Toc8223"/>
      <w:bookmarkStart w:id="57" w:name="_Toc32262"/>
      <w:r>
        <w:rPr/>
        <w:t>In the Menu Mode, it is the Down button of the menu.</w:t>
      </w:r>
      <w:bookmarkEnd w:id="57"/>
    </w:p>
    <w:p>
      <w:pPr>
        <w:pStyle w:val="Normal"/>
        <w:spacing w:lineRule="auto" w:line="360"/>
        <w:rPr/>
      </w:pPr>
      <w:r>
        <w:rPr/>
        <w:t xml:space="preserve">In the Non-Menu Mode, press this button, the servo can be released or locked. At that time, the status of </w:t>
      </w:r>
      <w:r>
        <w:rPr>
          <w:b/>
          <w:bCs/>
          <w:i/>
          <w:iCs/>
        </w:rPr>
        <w:t>torque</w:t>
      </w:r>
      <w:r>
        <w:rPr/>
        <w:t xml:space="preserve"> in the display is </w:t>
      </w:r>
      <w:r>
        <w:rPr>
          <w:b/>
          <w:bCs/>
          <w:i/>
          <w:iCs/>
        </w:rPr>
        <w:t xml:space="preserve">“free” </w:t>
      </w:r>
      <w:r>
        <w:rPr/>
        <w:t>or</w:t>
      </w:r>
      <w:r>
        <w:rPr>
          <w:b/>
          <w:bCs/>
          <w:i/>
          <w:iCs/>
        </w:rPr>
        <w:t xml:space="preserve"> “lock”</w:t>
      </w:r>
      <w:r>
        <w:rPr/>
        <w:t>.</w:t>
      </w:r>
      <w:bookmarkEnd w:id="56"/>
    </w:p>
    <w:p>
      <w:pPr>
        <w:pStyle w:val="Heading1"/>
        <w:spacing w:lineRule="auto" w:line="360"/>
        <w:ind w:left="0" w:right="0" w:hanging="0"/>
        <w:rPr/>
      </w:pPr>
      <w:bookmarkStart w:id="58" w:name="_Toc2449"/>
      <w:bookmarkStart w:id="59" w:name="_Toc104450823"/>
      <w:bookmarkStart w:id="60" w:name="_Toc104394147"/>
      <w:bookmarkStart w:id="61" w:name="_Toc13152"/>
      <w:r>
        <w:rPr/>
        <w:t># 3 UP Button (Enable/Disable)</w:t>
      </w:r>
      <w:bookmarkEnd w:id="58"/>
      <w:bookmarkEnd w:id="59"/>
      <w:bookmarkEnd w:id="60"/>
      <w:bookmarkEnd w:id="61"/>
    </w:p>
    <w:p>
      <w:pPr>
        <w:pStyle w:val="Normal"/>
        <w:spacing w:lineRule="auto" w:line="360"/>
        <w:rPr/>
      </w:pPr>
      <w:bookmarkStart w:id="62" w:name="_Toc25634"/>
      <w:r>
        <w:rPr/>
        <w:t>In the Menu Mode, it is the Up button for the menu.</w:t>
      </w:r>
      <w:bookmarkEnd w:id="62"/>
    </w:p>
    <w:p>
      <w:pPr>
        <w:pStyle w:val="Normal"/>
        <w:spacing w:lineRule="auto" w:line="360"/>
        <w:rPr/>
      </w:pPr>
      <w:bookmarkStart w:id="63" w:name="_Toc25181"/>
      <w:r>
        <w:rPr/>
        <w:t>In the Non-Menu Mode, press this button, the control of servo can be allowed or forbidden. At that time, the status of</w:t>
      </w:r>
      <w:r>
        <w:rPr>
          <w:b/>
          <w:bCs/>
          <w:i/>
          <w:iCs/>
        </w:rPr>
        <w:t xml:space="preserve"> servo send</w:t>
      </w:r>
      <w:r>
        <w:rPr/>
        <w:t xml:space="preserve"> in this display is </w:t>
      </w:r>
      <w:r>
        <w:rPr>
          <w:b/>
          <w:bCs/>
          <w:i/>
          <w:iCs/>
        </w:rPr>
        <w:t>“yes”</w:t>
      </w:r>
      <w:r>
        <w:rPr/>
        <w:t xml:space="preserve"> or</w:t>
      </w:r>
      <w:r>
        <w:rPr>
          <w:b/>
          <w:bCs/>
          <w:i/>
          <w:iCs/>
        </w:rPr>
        <w:t xml:space="preserve"> “no”</w:t>
      </w:r>
      <w:r>
        <w:rPr/>
        <w:t xml:space="preserve">. </w:t>
      </w:r>
      <w:bookmarkEnd w:id="63"/>
    </w:p>
    <w:p>
      <w:pPr>
        <w:pStyle w:val="Heading1"/>
        <w:spacing w:lineRule="auto" w:line="360"/>
        <w:rPr/>
      </w:pPr>
      <w:bookmarkStart w:id="64" w:name="_Toc104450824"/>
      <w:bookmarkStart w:id="65" w:name="_Toc104394148"/>
      <w:bookmarkStart w:id="66" w:name="_Toc11742"/>
      <w:bookmarkStart w:id="67" w:name="_Toc32520"/>
      <w:r>
        <w:rPr/>
        <w:t xml:space="preserve"># 4 Menu </w:t>
      </w:r>
      <w:bookmarkStart w:id="68" w:name="_Toc16299"/>
      <w:bookmarkEnd w:id="66"/>
      <w:bookmarkEnd w:id="67"/>
      <w:r>
        <w:rPr/>
        <w:t>Button</w:t>
      </w:r>
      <w:bookmarkEnd w:id="64"/>
      <w:bookmarkEnd w:id="65"/>
    </w:p>
    <w:p>
      <w:pPr>
        <w:pStyle w:val="Normal"/>
        <w:spacing w:lineRule="auto" w:line="360"/>
        <w:rPr/>
      </w:pPr>
      <w:r>
        <w:rPr/>
        <w:t>Press the Menu Button to enter the Menu Selection Mode. There are two options in the Menu: “RunDemo” and “Setting”. Press the #3 Up Button or #2 Down Button to select the option, then press the Menu Button again to enter the selected option.</w:t>
      </w:r>
      <w:bookmarkStart w:id="69" w:name="_Toc13299"/>
      <w:bookmarkStart w:id="70" w:name="_Toc7544"/>
      <w:bookmarkEnd w:id="68"/>
    </w:p>
    <w:p>
      <w:pPr>
        <w:pStyle w:val="Heading1"/>
        <w:spacing w:lineRule="auto" w:line="360"/>
        <w:rPr/>
      </w:pPr>
      <w:bookmarkStart w:id="71" w:name="_Toc104394149"/>
      <w:bookmarkStart w:id="72" w:name="_Toc104450825"/>
      <w:r>
        <w:rPr/>
        <w:t># 5 Display Area</w:t>
      </w:r>
      <w:bookmarkEnd w:id="69"/>
      <w:bookmarkEnd w:id="70"/>
      <w:bookmarkEnd w:id="71"/>
      <w:bookmarkEnd w:id="72"/>
    </w:p>
    <w:p>
      <w:pPr>
        <w:pStyle w:val="Normal"/>
        <w:spacing w:lineRule="auto" w:line="360"/>
        <w:rPr/>
      </w:pPr>
      <w:r>
        <w:rPr/>
        <w:t>There is some information displayed on Display Area as the following figure:</w:t>
      </w:r>
    </w:p>
    <w:p>
      <w:pPr>
        <w:pStyle w:val="Normal"/>
        <w:spacing w:lineRule="auto" w:line="360"/>
        <w:jc w:val="center"/>
        <w:rPr/>
      </w:pPr>
      <w:r>
        <w:rPr/>
        <w:drawing>
          <wp:inline distT="0" distB="0" distL="0" distR="0">
            <wp:extent cx="3394075" cy="1846580"/>
            <wp:effectExtent l="0" t="0" r="0" b="0"/>
            <wp:docPr id="6" name="图片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4" descr=""/>
                    <pic:cNvPicPr>
                      <a:picLocks noChangeAspect="1" noChangeArrowheads="1"/>
                    </pic:cNvPicPr>
                  </pic:nvPicPr>
                  <pic:blipFill>
                    <a:blip r:embed="rId7"/>
                    <a:stretch>
                      <a:fillRect/>
                    </a:stretch>
                  </pic:blipFill>
                  <pic:spPr bwMode="auto">
                    <a:xfrm>
                      <a:off x="0" y="0"/>
                      <a:ext cx="3394075" cy="1846580"/>
                    </a:xfrm>
                    <a:prstGeom prst="rect">
                      <a:avLst/>
                    </a:prstGeom>
                  </pic:spPr>
                </pic:pic>
              </a:graphicData>
            </a:graphic>
          </wp:inline>
        </w:drawing>
      </w:r>
    </w:p>
    <w:p>
      <w:pPr>
        <w:pStyle w:val="ListParagraph"/>
        <w:numPr>
          <w:ilvl w:val="0"/>
          <w:numId w:val="10"/>
        </w:numPr>
        <w:spacing w:lineRule="auto" w:line="360"/>
        <w:rPr>
          <w:rFonts w:ascii="Times New Roman" w:hAnsi="Times New Roman" w:cs="Times New Roman"/>
          <w:sz w:val="24"/>
          <w:szCs w:val="24"/>
        </w:rPr>
      </w:pPr>
      <w:r>
        <w:rPr>
          <w:rFonts w:cs="Times New Roman" w:ascii="Times New Roman" w:hAnsi="Times New Roman"/>
          <w:sz w:val="24"/>
          <w:szCs w:val="24"/>
        </w:rPr>
        <w:t>The second line is the status of Servo Send.</w:t>
      </w:r>
    </w:p>
    <w:p>
      <w:pPr>
        <w:pStyle w:val="ListParagraph"/>
        <w:numPr>
          <w:ilvl w:val="0"/>
          <w:numId w:val="10"/>
        </w:numPr>
        <w:spacing w:lineRule="auto" w:line="360"/>
        <w:rPr>
          <w:rFonts w:ascii="Times New Roman" w:hAnsi="Times New Roman" w:cs="Times New Roman"/>
          <w:sz w:val="24"/>
          <w:szCs w:val="24"/>
        </w:rPr>
      </w:pPr>
      <w:bookmarkStart w:id="73" w:name="_Toc13814"/>
      <w:r>
        <w:rPr>
          <w:rFonts w:cs="Times New Roman" w:ascii="Times New Roman" w:hAnsi="Times New Roman"/>
          <w:sz w:val="24"/>
          <w:szCs w:val="24"/>
        </w:rPr>
        <w:t>The third line is the status of torque.</w:t>
      </w:r>
      <w:bookmarkEnd w:id="73"/>
    </w:p>
    <w:p>
      <w:pPr>
        <w:pStyle w:val="ListParagraph"/>
        <w:numPr>
          <w:ilvl w:val="0"/>
          <w:numId w:val="10"/>
        </w:numPr>
        <w:spacing w:lineRule="auto" w:line="360"/>
        <w:rPr>
          <w:rFonts w:ascii="Times New Roman" w:hAnsi="Times New Roman" w:cs="Times New Roman"/>
          <w:sz w:val="24"/>
          <w:szCs w:val="24"/>
        </w:rPr>
      </w:pPr>
      <w:bookmarkStart w:id="74" w:name="_Toc20233"/>
      <w:r>
        <w:rPr>
          <w:rFonts w:cs="Times New Roman" w:ascii="Times New Roman" w:hAnsi="Times New Roman"/>
          <w:sz w:val="24"/>
          <w:szCs w:val="24"/>
        </w:rPr>
        <w:t>The last line is the communication status of each servo. The number represent the servos at different positions. White numbers with black background indicate that the communication of the servos is normal, while black numbers with white background indicate abnormal.</w:t>
      </w:r>
      <w:bookmarkEnd w:id="74"/>
    </w:p>
    <w:p>
      <w:pPr>
        <w:pStyle w:val="Normal"/>
        <w:jc w:val="left"/>
        <w:rPr/>
      </w:pPr>
      <w:r>
        <w:rPr/>
      </w:r>
    </w:p>
    <w:p>
      <w:pPr>
        <w:pStyle w:val="Normal"/>
        <w:jc w:val="left"/>
        <w:rPr/>
      </w:pPr>
      <w:r>
        <w:rPr/>
        <w:drawing>
          <wp:inline distT="0" distB="0" distL="0" distR="0">
            <wp:extent cx="5303520" cy="3724275"/>
            <wp:effectExtent l="0" t="0" r="0" b="0"/>
            <wp:docPr id="7"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
                    <pic:cNvPicPr>
                      <a:picLocks noChangeAspect="1" noChangeArrowheads="1"/>
                    </pic:cNvPicPr>
                  </pic:nvPicPr>
                  <pic:blipFill>
                    <a:blip r:embed="rId8"/>
                    <a:srcRect l="9390" t="13789" r="9343" b="5499"/>
                    <a:stretch>
                      <a:fillRect/>
                    </a:stretch>
                  </pic:blipFill>
                  <pic:spPr bwMode="auto">
                    <a:xfrm>
                      <a:off x="0" y="0"/>
                      <a:ext cx="5303520" cy="3724275"/>
                    </a:xfrm>
                    <a:prstGeom prst="rect">
                      <a:avLst/>
                    </a:prstGeom>
                  </pic:spPr>
                </pic:pic>
              </a:graphicData>
            </a:graphic>
          </wp:inline>
        </w:drawing>
      </w:r>
      <w:r>
        <w:br w:type="page"/>
      </w:r>
    </w:p>
    <w:p>
      <w:pPr>
        <w:pStyle w:val="Heading2"/>
        <w:jc w:val="both"/>
        <w:rPr/>
      </w:pPr>
      <w:bookmarkStart w:id="75" w:name="_Toc104450826"/>
      <w:bookmarkStart w:id="76" w:name="_Toc104394150"/>
      <w:bookmarkStart w:id="77" w:name="_Toc15308"/>
      <w:r>
        <w:rPr/>
        <w:t xml:space="preserve">4. Operation </w:t>
      </w:r>
      <w:bookmarkEnd w:id="77"/>
      <w:r>
        <w:rPr/>
        <w:t>Instruction</w:t>
      </w:r>
      <w:bookmarkEnd w:id="75"/>
      <w:bookmarkEnd w:id="76"/>
    </w:p>
    <w:p>
      <w:pPr>
        <w:pStyle w:val="Heading1"/>
        <w:spacing w:lineRule="auto" w:line="360" w:before="468" w:after="0"/>
        <w:ind w:left="0" w:right="0" w:hanging="0"/>
        <w:rPr/>
      </w:pPr>
      <w:bookmarkStart w:id="78" w:name="_Toc18202"/>
      <w:bookmarkStart w:id="79" w:name="_Toc104450827"/>
      <w:bookmarkStart w:id="80" w:name="_Toc104394151"/>
      <w:r>
        <w:rPr/>
        <w:t>4.1 SDK Version (non-ROS version)</w:t>
      </w:r>
      <w:bookmarkEnd w:id="78"/>
      <w:bookmarkEnd w:id="79"/>
      <w:bookmarkEnd w:id="80"/>
    </w:p>
    <w:p>
      <w:pPr>
        <w:pStyle w:val="Heading1"/>
        <w:spacing w:lineRule="auto" w:line="360"/>
        <w:ind w:left="0" w:right="0" w:hanging="0"/>
        <w:rPr>
          <w:sz w:val="24"/>
          <w:szCs w:val="22"/>
        </w:rPr>
      </w:pPr>
      <w:bookmarkStart w:id="81" w:name="_Toc104394152"/>
      <w:bookmarkStart w:id="82" w:name="_Toc104450828"/>
      <w:r>
        <w:rPr>
          <w:sz w:val="24"/>
          <w:szCs w:val="22"/>
        </w:rPr>
        <w:t>4.1.1 Source Code Download and Dependent Libraries Installation</w:t>
      </w:r>
      <w:bookmarkEnd w:id="81"/>
      <w:bookmarkEnd w:id="82"/>
    </w:p>
    <w:p>
      <w:pPr>
        <w:pStyle w:val="Normal"/>
        <w:overflowPunct w:val="false"/>
        <w:spacing w:lineRule="auto" w:line="360" w:before="156" w:after="0"/>
        <w:rPr/>
      </w:pPr>
      <w:r>
        <w:rPr>
          <w:rFonts w:cs="Times New Roman"/>
          <w:szCs w:val="24"/>
        </w:rPr>
        <w:t xml:space="preserve">(1) The address of the SDK source code for the K1 robotic arm is: </w:t>
        <w:tab/>
        <w:tab/>
        <w:tab/>
        <w:t xml:space="preserve"> </w:t>
        <w:tab/>
      </w:r>
      <w:hyperlink r:id="rId9">
        <w:r>
          <w:rPr>
            <w:rStyle w:val="InternetLink"/>
            <w:rFonts w:cs="Times New Roman"/>
            <w:szCs w:val="24"/>
          </w:rPr>
          <w:t>https://github.com/NXROBO/sagittarius_sdk.git.</w:t>
        </w:r>
      </w:hyperlink>
    </w:p>
    <w:p>
      <w:pPr>
        <w:pStyle w:val="NoSpacing"/>
        <w:shd w:val="clear" w:fill="D8D8D8"/>
        <w:overflowPunct w:val="false"/>
        <w:spacing w:lineRule="auto" w:line="312"/>
        <w:ind w:left="0" w:right="0" w:firstLine="420"/>
        <w:rPr>
          <w:rFonts w:ascii="Times New Roman" w:hAnsi="Times New Roman" w:cs="Times New Roman"/>
          <w:sz w:val="22"/>
        </w:rPr>
      </w:pPr>
      <w:r>
        <w:rPr>
          <w:rFonts w:cs="Times New Roman" w:ascii="Times New Roman" w:hAnsi="Times New Roman"/>
          <w:sz w:val="22"/>
        </w:rPr>
        <w:t># cd ~</w:t>
      </w:r>
    </w:p>
    <w:p>
      <w:pPr>
        <w:pStyle w:val="NoSpacing"/>
        <w:shd w:val="clear" w:fill="D8D8D8"/>
        <w:overflowPunct w:val="false"/>
        <w:spacing w:lineRule="auto" w:line="312"/>
        <w:ind w:left="0" w:right="0" w:firstLine="420"/>
        <w:rPr>
          <w:rFonts w:ascii="Times New Roman" w:hAnsi="Times New Roman" w:cs="Times New Roman"/>
          <w:sz w:val="22"/>
        </w:rPr>
      </w:pPr>
      <w:r>
        <w:rPr>
          <w:rFonts w:cs="Times New Roman" w:ascii="Times New Roman" w:hAnsi="Times New Roman"/>
          <w:sz w:val="22"/>
        </w:rPr>
        <w:t># git clone https://github.com/NXROBO/sagittarius_sdk.git</w:t>
      </w:r>
    </w:p>
    <w:p>
      <w:pPr>
        <w:pStyle w:val="Normal"/>
        <w:overflowPunct w:val="false"/>
        <w:spacing w:lineRule="auto" w:line="360" w:before="156" w:after="0"/>
        <w:rPr/>
      </w:pPr>
      <w:r>
        <w:rPr/>
        <w:t>(2) Eigen Library Installation</w:t>
      </w:r>
    </w:p>
    <w:p>
      <w:pPr>
        <w:pStyle w:val="NoSpacing"/>
        <w:shd w:val="clear" w:fill="D8D8D8"/>
        <w:overflowPunct w:val="false"/>
        <w:spacing w:lineRule="auto" w:line="360"/>
        <w:ind w:left="0" w:right="0" w:firstLine="420"/>
        <w:rPr>
          <w:rFonts w:ascii="Times New Roman" w:hAnsi="Times New Roman" w:cs="Times New Roman"/>
          <w:sz w:val="24"/>
          <w:szCs w:val="24"/>
        </w:rPr>
      </w:pPr>
      <w:r>
        <w:rPr>
          <w:rFonts w:cs="Times New Roman" w:ascii="Times New Roman" w:hAnsi="Times New Roman"/>
          <w:sz w:val="24"/>
          <w:szCs w:val="24"/>
        </w:rPr>
        <w:t># sudo apt-get install libeigen3-dev</w:t>
      </w:r>
    </w:p>
    <w:p>
      <w:pPr>
        <w:pStyle w:val="Normal"/>
        <w:overflowPunct w:val="false"/>
        <w:spacing w:lineRule="auto" w:line="360"/>
        <w:ind w:left="0" w:right="0" w:firstLine="420"/>
        <w:rPr/>
      </w:pPr>
      <w:r>
        <w:rPr/>
        <w:t xml:space="preserve">If you can't find Eigen/Dense when compiling, the reason is that Eigen3 has an extra layer of folders compared to the previous version. </w:t>
      </w:r>
    </w:p>
    <w:p>
      <w:pPr>
        <w:pStyle w:val="Normal"/>
        <w:overflowPunct w:val="false"/>
        <w:spacing w:lineRule="auto" w:line="360"/>
        <w:ind w:left="0" w:right="0" w:firstLine="420"/>
        <w:rPr/>
      </w:pPr>
      <w:r>
        <w:rPr/>
        <w:t>The solution is a softlink to the previous directory. Find the installation directory of Eigen3 first.</w:t>
      </w:r>
    </w:p>
    <w:p>
      <w:pPr>
        <w:pStyle w:val="NoSpacing"/>
        <w:shd w:val="clear" w:fill="D8D8D8"/>
        <w:overflowPunct w:val="false"/>
        <w:spacing w:lineRule="auto" w:line="360"/>
        <w:ind w:left="0" w:right="0" w:firstLine="420"/>
        <w:rPr>
          <w:rFonts w:ascii="Times New Roman" w:hAnsi="Times New Roman" w:cs="Times New Roman"/>
          <w:sz w:val="24"/>
          <w:szCs w:val="24"/>
        </w:rPr>
      </w:pPr>
      <w:r>
        <w:rPr>
          <w:rFonts w:cs="Times New Roman" w:ascii="Times New Roman" w:hAnsi="Times New Roman"/>
          <w:sz w:val="24"/>
          <w:szCs w:val="24"/>
        </w:rPr>
        <w:t># whereis eigen3</w:t>
      </w:r>
    </w:p>
    <w:p>
      <w:pPr>
        <w:pStyle w:val="Normal"/>
        <w:overflowPunct w:val="false"/>
        <w:spacing w:lineRule="auto" w:line="360"/>
        <w:ind w:left="0" w:right="0" w:firstLine="420"/>
        <w:rPr/>
      </w:pPr>
      <w:r>
        <w:rPr/>
        <w:t>Assume that the installation directory of Eigen3 is</w:t>
      </w:r>
      <w:r>
        <w:rPr>
          <w:i/>
          <w:iCs/>
        </w:rPr>
        <w:t xml:space="preserve"> </w:t>
      </w:r>
      <w:r>
        <w:rPr/>
        <w:t>“/usr/include/eigen3”</w:t>
      </w:r>
    </w:p>
    <w:p>
      <w:pPr>
        <w:pStyle w:val="NoSpacing"/>
        <w:shd w:val="clear" w:fill="D8D8D8"/>
        <w:overflowPunct w:val="false"/>
        <w:spacing w:lineRule="auto" w:line="360"/>
        <w:ind w:left="0" w:right="0" w:firstLine="420"/>
        <w:rPr>
          <w:rFonts w:ascii="Times New Roman" w:hAnsi="Times New Roman" w:cs="Times New Roman"/>
          <w:sz w:val="22"/>
          <w:lang w:val="nl-NL"/>
        </w:rPr>
      </w:pPr>
      <w:r>
        <w:rPr>
          <w:rFonts w:cs="Times New Roman" w:ascii="Times New Roman" w:hAnsi="Times New Roman"/>
          <w:sz w:val="22"/>
          <w:lang w:val="nl-NL"/>
        </w:rPr>
        <w:t># cd /usr/include/</w:t>
      </w:r>
    </w:p>
    <w:p>
      <w:pPr>
        <w:pStyle w:val="NoSpacing"/>
        <w:shd w:val="clear" w:fill="D8D8D8"/>
        <w:overflowPunct w:val="false"/>
        <w:spacing w:lineRule="auto" w:line="360"/>
        <w:ind w:left="0" w:right="0" w:firstLine="420"/>
        <w:rPr>
          <w:rFonts w:ascii="Times New Roman" w:hAnsi="Times New Roman" w:cs="Times New Roman"/>
          <w:sz w:val="22"/>
          <w:lang w:val="nl-NL"/>
        </w:rPr>
      </w:pPr>
      <w:r>
        <w:rPr>
          <w:rFonts w:cs="Times New Roman" w:ascii="Times New Roman" w:hAnsi="Times New Roman"/>
          <w:sz w:val="22"/>
          <w:lang w:val="nl-NL"/>
        </w:rPr>
        <w:t># sudo ln -s eigen3/Eigen Eigen</w:t>
      </w:r>
    </w:p>
    <w:p>
      <w:pPr>
        <w:pStyle w:val="Normal"/>
        <w:overflowPunct w:val="false"/>
        <w:spacing w:lineRule="auto" w:line="360" w:before="156" w:after="0"/>
        <w:rPr/>
      </w:pPr>
      <w:r>
        <w:rPr/>
        <w:t>(3) Install the dynamic library of arm:</w:t>
      </w:r>
    </w:p>
    <w:p>
      <w:pPr>
        <w:pStyle w:val="Normal"/>
        <w:overflowPunct w:val="false"/>
        <w:spacing w:lineRule="auto" w:line="360"/>
        <w:ind w:left="0" w:right="0" w:firstLine="420"/>
        <w:rPr/>
      </w:pPr>
      <w:r>
        <w:rPr/>
        <w:t>If your hardware platform is x86:</w:t>
      </w:r>
    </w:p>
    <w:p>
      <w:pPr>
        <w:pStyle w:val="NoSpacing"/>
        <w:shd w:val="clear" w:fill="D8D8D8"/>
        <w:overflowPunct w:val="false"/>
        <w:spacing w:lineRule="auto" w:line="360"/>
        <w:ind w:left="0" w:right="0" w:firstLine="420"/>
        <w:rPr>
          <w:rFonts w:ascii="Times New Roman" w:hAnsi="Times New Roman" w:cs="Times New Roman"/>
          <w:sz w:val="24"/>
          <w:szCs w:val="24"/>
        </w:rPr>
      </w:pPr>
      <w:r>
        <w:rPr>
          <w:rFonts w:cs="Times New Roman" w:ascii="Times New Roman" w:hAnsi="Times New Roman"/>
          <w:sz w:val="24"/>
          <w:szCs w:val="24"/>
        </w:rPr>
        <w:t># cd sagittarius_sdk</w:t>
      </w:r>
    </w:p>
    <w:p>
      <w:pPr>
        <w:pStyle w:val="NoSpacing"/>
        <w:shd w:val="clear" w:fill="D8D8D8"/>
        <w:overflowPunct w:val="false"/>
        <w:spacing w:lineRule="auto" w:line="360"/>
        <w:ind w:left="0" w:right="0" w:firstLine="420"/>
        <w:rPr>
          <w:rFonts w:ascii="Times New Roman" w:hAnsi="Times New Roman" w:cs="Times New Roman"/>
          <w:sz w:val="24"/>
          <w:szCs w:val="24"/>
        </w:rPr>
      </w:pPr>
      <w:r>
        <w:rPr>
          <w:rFonts w:cs="Times New Roman" w:ascii="Times New Roman" w:hAnsi="Times New Roman"/>
          <w:sz w:val="24"/>
          <w:szCs w:val="24"/>
        </w:rPr>
        <w:t># sudo cp ./lib/x86_64/libsagittarius_sdk.so /usr/lib/</w:t>
      </w:r>
    </w:p>
    <w:p>
      <w:pPr>
        <w:pStyle w:val="NoSpacing"/>
        <w:overflowPunct w:val="false"/>
        <w:spacing w:lineRule="auto" w:line="360"/>
        <w:ind w:left="0" w:right="0" w:firstLine="420"/>
        <w:rPr>
          <w:rFonts w:ascii="Times New Roman" w:hAnsi="Times New Roman" w:cs="Times New Roman"/>
          <w:sz w:val="24"/>
          <w:szCs w:val="24"/>
        </w:rPr>
      </w:pPr>
      <w:r>
        <w:rPr>
          <w:rFonts w:cs="Times New Roman" w:ascii="Times New Roman" w:hAnsi="Times New Roman"/>
          <w:sz w:val="24"/>
          <w:szCs w:val="24"/>
        </w:rPr>
        <w:t>If your hardware platform is arm64:</w:t>
      </w:r>
    </w:p>
    <w:p>
      <w:pPr>
        <w:pStyle w:val="NoSpacing"/>
        <w:shd w:val="clear" w:fill="D8D8D8"/>
        <w:overflowPunct w:val="false"/>
        <w:spacing w:lineRule="auto" w:line="360"/>
        <w:ind w:left="0" w:right="0" w:firstLine="420"/>
        <w:rPr>
          <w:rFonts w:ascii="Times New Roman" w:hAnsi="Times New Roman" w:cs="Times New Roman"/>
          <w:sz w:val="24"/>
          <w:szCs w:val="24"/>
        </w:rPr>
      </w:pPr>
      <w:r>
        <w:rPr>
          <w:rFonts w:cs="Times New Roman" w:ascii="Times New Roman" w:hAnsi="Times New Roman"/>
          <w:sz w:val="24"/>
          <w:szCs w:val="24"/>
        </w:rPr>
        <w:t># cd sagittarius_sdk</w:t>
      </w:r>
    </w:p>
    <w:p>
      <w:pPr>
        <w:pStyle w:val="NoSpacing"/>
        <w:shd w:val="clear" w:fill="D8D8D8"/>
        <w:overflowPunct w:val="false"/>
        <w:spacing w:lineRule="auto" w:line="360"/>
        <w:ind w:left="0" w:right="0" w:firstLine="420"/>
        <w:rPr>
          <w:rFonts w:ascii="Times New Roman" w:hAnsi="Times New Roman" w:cs="Times New Roman"/>
          <w:sz w:val="24"/>
          <w:szCs w:val="24"/>
        </w:rPr>
      </w:pPr>
      <w:r>
        <w:rPr>
          <w:rFonts w:cs="Times New Roman" w:ascii="Times New Roman" w:hAnsi="Times New Roman"/>
          <w:sz w:val="24"/>
          <w:szCs w:val="24"/>
        </w:rPr>
        <w:t># sudo cp ./lib/arm64/libsagittarius_sdk.so /usr/lib/</w:t>
      </w:r>
    </w:p>
    <w:p>
      <w:pPr>
        <w:pStyle w:val="NoSpacing"/>
        <w:overflowPunct w:val="false"/>
        <w:spacing w:lineRule="auto" w:line="360" w:before="156" w:after="0"/>
        <w:rPr>
          <w:rFonts w:ascii="Times New Roman" w:hAnsi="Times New Roman" w:cs="Times New Roman"/>
          <w:sz w:val="24"/>
          <w:szCs w:val="24"/>
        </w:rPr>
      </w:pPr>
      <w:r>
        <w:rPr>
          <w:rFonts w:cs="Times New Roman" w:ascii="Times New Roman" w:hAnsi="Times New Roman"/>
          <w:sz w:val="24"/>
          <w:szCs w:val="24"/>
        </w:rPr>
        <w:t>(4) Compile</w:t>
      </w:r>
    </w:p>
    <w:p>
      <w:pPr>
        <w:pStyle w:val="NoSpacing"/>
        <w:shd w:val="clear" w:fill="D0CECE"/>
        <w:overflowPunct w:val="false"/>
        <w:spacing w:lineRule="auto" w:line="360"/>
        <w:ind w:left="0" w:right="0" w:firstLine="420"/>
        <w:rPr/>
      </w:pPr>
      <w:r>
        <w:rPr>
          <w:rFonts w:cs="Times New Roman" w:ascii="Times New Roman" w:hAnsi="Times New Roman"/>
          <w:sz w:val="24"/>
          <w:szCs w:val="24"/>
        </w:rPr>
        <w:t># g++ -I ./ -o sagittarius_example  sagittarius_example.cpp -L ./ -</w:t>
      </w:r>
      <w:r>
        <w:rPr>
          <w:rFonts w:cs="Times New Roman" w:ascii="Times New Roman" w:hAnsi="Times New Roman"/>
          <w:sz w:val="24"/>
          <w:szCs w:val="24"/>
          <w:highlight w:val="lightGray"/>
        </w:rPr>
        <w:t>lsagittarius_sdk -lpthread -lboost_system -lboost_thread</w:t>
      </w:r>
    </w:p>
    <w:p>
      <w:pPr>
        <w:pStyle w:val="NoSpacing"/>
        <w:overflowPunct w:val="false"/>
        <w:spacing w:lineRule="auto" w:line="360" w:before="156" w:after="0"/>
        <w:rPr>
          <w:rFonts w:ascii="Times New Roman" w:hAnsi="Times New Roman" w:cs="Times New Roman"/>
          <w:sz w:val="24"/>
          <w:szCs w:val="24"/>
        </w:rPr>
      </w:pPr>
      <w:r>
        <w:rPr>
          <w:rFonts w:cs="Times New Roman" w:ascii="Times New Roman" w:hAnsi="Times New Roman"/>
          <w:sz w:val="24"/>
          <w:szCs w:val="24"/>
        </w:rPr>
        <w:t>(5) Run</w:t>
      </w:r>
    </w:p>
    <w:p>
      <w:pPr>
        <w:pStyle w:val="NoSpacing"/>
        <w:shd w:val="clear" w:fill="D8D8D8"/>
        <w:overflowPunct w:val="false"/>
        <w:spacing w:lineRule="auto" w:line="360"/>
        <w:ind w:left="0" w:right="0" w:firstLine="420"/>
        <w:rPr>
          <w:rFonts w:ascii="Times New Roman" w:hAnsi="Times New Roman" w:cs="Times New Roman"/>
          <w:sz w:val="24"/>
          <w:szCs w:val="24"/>
        </w:rPr>
      </w:pPr>
      <w:r>
        <w:rPr>
          <w:rFonts w:cs="Times New Roman" w:ascii="Times New Roman" w:hAnsi="Times New Roman"/>
          <w:sz w:val="24"/>
          <w:szCs w:val="24"/>
        </w:rPr>
        <w:t># ./ sagittarius_example</w:t>
      </w:r>
    </w:p>
    <w:p>
      <w:pPr>
        <w:pStyle w:val="Heading1"/>
        <w:spacing w:before="468" w:after="0"/>
        <w:ind w:left="0" w:right="0" w:hanging="0"/>
        <w:rPr/>
      </w:pPr>
      <w:bookmarkStart w:id="83" w:name="_Toc104450829"/>
      <w:bookmarkStart w:id="84" w:name="_Toc104394153"/>
      <w:bookmarkStart w:id="85" w:name="_Toc28291"/>
      <w:r>
        <w:rPr/>
        <w:t>4.2 SDK Version (ROS version</w:t>
      </w:r>
      <w:bookmarkEnd w:id="85"/>
      <w:r>
        <w:rPr/>
        <w:t>)</w:t>
      </w:r>
      <w:bookmarkEnd w:id="83"/>
      <w:bookmarkEnd w:id="84"/>
    </w:p>
    <w:p>
      <w:pPr>
        <w:pStyle w:val="Heading1"/>
        <w:spacing w:lineRule="auto" w:line="360"/>
        <w:ind w:left="0" w:right="0" w:hanging="0"/>
        <w:rPr/>
      </w:pPr>
      <w:bookmarkStart w:id="86" w:name="_Toc104450830"/>
      <w:bookmarkStart w:id="87" w:name="_Toc104394154"/>
      <w:bookmarkStart w:id="88" w:name="_Toc13689"/>
      <w:r>
        <w:rPr>
          <w:rFonts w:cs="Times New Roman"/>
          <w:sz w:val="24"/>
          <w:szCs w:val="22"/>
        </w:rPr>
        <w:t>4.2.1 Source Code Download and Dependent Libraries</w:t>
      </w:r>
      <w:bookmarkEnd w:id="88"/>
      <w:r>
        <w:rPr>
          <w:rFonts w:cs="Times New Roman"/>
          <w:sz w:val="24"/>
          <w:szCs w:val="22"/>
        </w:rPr>
        <w:t xml:space="preserve"> Installation</w:t>
      </w:r>
      <w:bookmarkEnd w:id="86"/>
      <w:bookmarkEnd w:id="87"/>
    </w:p>
    <w:p>
      <w:pPr>
        <w:pStyle w:val="ListParagraph"/>
        <w:numPr>
          <w:ilvl w:val="0"/>
          <w:numId w:val="11"/>
        </w:numPr>
        <w:overflowPunct w:val="false"/>
        <w:spacing w:lineRule="auto" w:line="360"/>
        <w:rPr>
          <w:rFonts w:ascii="Times New Roman" w:hAnsi="Times New Roman" w:cs="Times New Roman"/>
          <w:sz w:val="24"/>
          <w:szCs w:val="24"/>
        </w:rPr>
      </w:pPr>
      <w:r>
        <w:rPr>
          <w:rFonts w:cs="Times New Roman" w:ascii="Times New Roman" w:hAnsi="Times New Roman"/>
          <w:sz w:val="24"/>
          <w:szCs w:val="24"/>
        </w:rPr>
        <w:t>Install the Robot Operating System (ROS) first (if it has been installed, please skip this step). Follow the installation method on this page:</w:t>
      </w:r>
    </w:p>
    <w:p>
      <w:pPr>
        <w:pStyle w:val="Normal"/>
        <w:overflowPunct w:val="false"/>
        <w:spacing w:lineRule="auto" w:line="360"/>
        <w:ind w:left="0" w:right="0" w:firstLine="420"/>
        <w:rPr/>
      </w:pPr>
      <w:hyperlink r:id="rId10">
        <w:r>
          <w:rPr>
            <w:rStyle w:val="InternetLink"/>
            <w:rFonts w:cs="Times New Roman"/>
          </w:rPr>
          <w:t>http://wiki.ros.org/ROS/Installation</w:t>
        </w:r>
      </w:hyperlink>
    </w:p>
    <w:p>
      <w:pPr>
        <w:pStyle w:val="ListParagraph"/>
        <w:numPr>
          <w:ilvl w:val="0"/>
          <w:numId w:val="11"/>
        </w:numPr>
        <w:overflowPunct w:val="false"/>
        <w:spacing w:lineRule="auto" w:line="360" w:before="156" w:after="0"/>
        <w:rPr/>
      </w:pPr>
      <w:r>
        <w:rPr>
          <w:rFonts w:cs="Times New Roman" w:ascii="Times New Roman" w:hAnsi="Times New Roman"/>
          <w:sz w:val="24"/>
        </w:rPr>
        <w:t xml:space="preserve">Install the K1 robotic arm SDK. The download address is: </w:t>
        <w:tab/>
        <w:tab/>
      </w:r>
      <w:r>
        <w:rPr>
          <w:rFonts w:cs="Times New Roman" w:ascii="Times New Roman" w:hAnsi="Times New Roman"/>
          <w:szCs w:val="21"/>
        </w:rPr>
        <w:tab/>
        <w:tab/>
        <w:tab/>
      </w:r>
      <w:hyperlink r:id="rId11">
        <w:r>
          <w:rPr>
            <w:rStyle w:val="InternetLink"/>
            <w:rFonts w:cs="Times New Roman" w:ascii="Times New Roman" w:hAnsi="Times New Roman"/>
            <w:szCs w:val="21"/>
          </w:rPr>
          <w:t>https://github.com/NXROBO/sagittarius_ws.git.</w:t>
        </w:r>
      </w:hyperlink>
    </w:p>
    <w:p>
      <w:pPr>
        <w:pStyle w:val="ListParagraph"/>
        <w:numPr>
          <w:ilvl w:val="0"/>
          <w:numId w:val="11"/>
        </w:numPr>
        <w:overflowPunct w:val="false"/>
        <w:spacing w:lineRule="auto" w:line="360"/>
        <w:rPr>
          <w:rFonts w:ascii="Times New Roman" w:hAnsi="Times New Roman" w:cs="Times New Roman"/>
          <w:sz w:val="24"/>
        </w:rPr>
      </w:pPr>
      <w:r>
        <w:rPr>
          <w:rFonts w:cs="Times New Roman" w:ascii="Times New Roman" w:hAnsi="Times New Roman"/>
          <w:sz w:val="24"/>
        </w:rPr>
        <w:t>Install the Dependent Libraries as follows:</w:t>
      </w:r>
    </w:p>
    <w:p>
      <w:pPr>
        <w:pStyle w:val="Normal"/>
        <w:overflowPunct w:val="false"/>
        <w:spacing w:lineRule="auto" w:line="360"/>
        <w:ind w:left="420" w:right="0" w:hanging="0"/>
        <w:rPr/>
      </w:pPr>
      <w:r>
        <w:rPr>
          <w:rFonts w:cs="Times New Roman"/>
        </w:rPr>
        <w:t xml:space="preserve">(1) </w:t>
      </w:r>
      <w:r>
        <w:rPr>
          <w:rFonts w:cs="Times New Roman"/>
          <w:szCs w:val="21"/>
        </w:rPr>
        <w:t>Open the terminal:</w:t>
      </w:r>
    </w:p>
    <w:p>
      <w:pPr>
        <w:pStyle w:val="NoSpacing"/>
        <w:shd w:val="clear" w:fill="D8D8D8"/>
        <w:overflowPunct w:val="false"/>
        <w:spacing w:lineRule="auto" w:line="360"/>
        <w:ind w:left="0" w:right="0" w:firstLine="420"/>
        <w:rPr>
          <w:rFonts w:ascii="Times New Roman" w:hAnsi="Times New Roman" w:cs="Times New Roman"/>
          <w:sz w:val="24"/>
          <w:szCs w:val="28"/>
        </w:rPr>
      </w:pPr>
      <w:r>
        <w:rPr>
          <w:rFonts w:cs="Times New Roman" w:ascii="Times New Roman" w:hAnsi="Times New Roman"/>
          <w:sz w:val="24"/>
          <w:szCs w:val="28"/>
        </w:rPr>
        <w:t># cd ~/</w:t>
      </w:r>
    </w:p>
    <w:p>
      <w:pPr>
        <w:pStyle w:val="NoSpacing"/>
        <w:shd w:val="clear" w:fill="D8D8D8"/>
        <w:overflowPunct w:val="false"/>
        <w:spacing w:lineRule="auto" w:line="360"/>
        <w:ind w:left="0" w:right="0" w:firstLine="420"/>
        <w:rPr>
          <w:rFonts w:ascii="Times New Roman" w:hAnsi="Times New Roman" w:cs="Times New Roman"/>
          <w:sz w:val="24"/>
          <w:szCs w:val="28"/>
        </w:rPr>
      </w:pPr>
      <w:r>
        <w:rPr>
          <w:rFonts w:cs="Times New Roman" w:ascii="Times New Roman" w:hAnsi="Times New Roman"/>
          <w:sz w:val="24"/>
          <w:szCs w:val="28"/>
        </w:rPr>
        <w:t># mkdir -p sagittarius_ws/src</w:t>
      </w:r>
    </w:p>
    <w:p>
      <w:pPr>
        <w:pStyle w:val="NoSpacing"/>
        <w:shd w:val="clear" w:fill="D8D8D8"/>
        <w:overflowPunct w:val="false"/>
        <w:spacing w:lineRule="auto" w:line="360"/>
        <w:ind w:left="0" w:right="0" w:firstLine="420"/>
        <w:rPr>
          <w:rFonts w:ascii="Times New Roman" w:hAnsi="Times New Roman" w:cs="Times New Roman"/>
          <w:sz w:val="24"/>
          <w:szCs w:val="28"/>
        </w:rPr>
      </w:pPr>
      <w:r>
        <w:rPr>
          <w:rFonts w:cs="Times New Roman" w:ascii="Times New Roman" w:hAnsi="Times New Roman"/>
          <w:sz w:val="24"/>
          <w:szCs w:val="28"/>
        </w:rPr>
        <w:t># git clone https://github.com/NXROBO/sagittarius_ws.git</w:t>
      </w:r>
    </w:p>
    <w:p>
      <w:pPr>
        <w:pStyle w:val="NoSpacing"/>
        <w:shd w:val="clear" w:fill="D8D8D8"/>
        <w:overflowPunct w:val="false"/>
        <w:spacing w:lineRule="auto" w:line="360"/>
        <w:ind w:left="0" w:right="0" w:firstLine="420"/>
        <w:rPr>
          <w:rFonts w:ascii="Times New Roman" w:hAnsi="Times New Roman" w:cs="Times New Roman"/>
          <w:sz w:val="24"/>
          <w:szCs w:val="28"/>
        </w:rPr>
      </w:pPr>
      <w:r>
        <w:rPr>
          <w:rFonts w:cs="Times New Roman" w:ascii="Times New Roman" w:hAnsi="Times New Roman"/>
          <w:sz w:val="24"/>
          <w:szCs w:val="28"/>
        </w:rPr>
        <w:t># cd ~/sagittarius_ws/src/sagittarius_arm_ros/</w:t>
      </w:r>
    </w:p>
    <w:p>
      <w:pPr>
        <w:pStyle w:val="NoSpacing"/>
        <w:shd w:val="clear" w:fill="D8D8D8"/>
        <w:overflowPunct w:val="false"/>
        <w:spacing w:lineRule="auto" w:line="360"/>
        <w:ind w:left="0" w:right="0" w:firstLine="420"/>
        <w:rPr>
          <w:rFonts w:ascii="Times New Roman" w:hAnsi="Times New Roman" w:cs="Times New Roman"/>
          <w:sz w:val="24"/>
          <w:szCs w:val="28"/>
        </w:rPr>
      </w:pPr>
      <w:r>
        <w:rPr>
          <w:rFonts w:cs="Times New Roman" w:ascii="Times New Roman" w:hAnsi="Times New Roman"/>
          <w:sz w:val="24"/>
          <w:szCs w:val="28"/>
        </w:rPr>
        <w:t xml:space="preserve"># ./install.sh </w:t>
      </w:r>
    </w:p>
    <w:p>
      <w:pPr>
        <w:pStyle w:val="Normal"/>
        <w:overflowPunct w:val="false"/>
        <w:spacing w:lineRule="auto" w:line="360"/>
        <w:rPr/>
      </w:pPr>
      <w:r>
        <w:rPr>
          <w:rFonts w:cs="Times New Roman"/>
        </w:rPr>
        <w:tab/>
        <w:t xml:space="preserve">(2) </w:t>
      </w:r>
      <w:r>
        <w:rPr>
          <w:rFonts w:cs="Times New Roman"/>
          <w:szCs w:val="21"/>
        </w:rPr>
        <w:t>Enter the password follow the prompts and install the Dependent Libraries.</w:t>
      </w:r>
    </w:p>
    <w:p>
      <w:pPr>
        <w:pStyle w:val="ListParagraph"/>
        <w:numPr>
          <w:ilvl w:val="0"/>
          <w:numId w:val="12"/>
        </w:numPr>
        <w:overflowPunct w:val="false"/>
        <w:spacing w:lineRule="auto" w:line="360"/>
        <w:rPr>
          <w:rFonts w:ascii="Times New Roman" w:hAnsi="Times New Roman" w:cs="Times New Roman"/>
          <w:sz w:val="24"/>
          <w:szCs w:val="24"/>
        </w:rPr>
      </w:pPr>
      <w:r>
        <w:rPr>
          <w:rFonts w:cs="Times New Roman" w:ascii="Times New Roman" w:hAnsi="Times New Roman"/>
          <w:sz w:val="24"/>
          <w:szCs w:val="24"/>
        </w:rPr>
        <w:t>Compile and run</w:t>
      </w:r>
    </w:p>
    <w:p>
      <w:pPr>
        <w:pStyle w:val="NoSpacing"/>
        <w:shd w:val="clear" w:fill="D8D8D8"/>
        <w:overflowPunct w:val="false"/>
        <w:spacing w:lineRule="auto" w:line="360"/>
        <w:ind w:left="0" w:right="0" w:firstLine="420"/>
        <w:rPr>
          <w:rFonts w:ascii="Times New Roman" w:hAnsi="Times New Roman" w:cs="Times New Roman"/>
          <w:sz w:val="24"/>
          <w:szCs w:val="28"/>
        </w:rPr>
      </w:pPr>
      <w:r>
        <w:rPr>
          <w:rFonts w:cs="Times New Roman" w:ascii="Times New Roman" w:hAnsi="Times New Roman"/>
          <w:sz w:val="24"/>
          <w:szCs w:val="28"/>
        </w:rPr>
        <w:t xml:space="preserve"># cd ~/sagittarius_ws </w:t>
      </w:r>
    </w:p>
    <w:p>
      <w:pPr>
        <w:pStyle w:val="NoSpacing"/>
        <w:shd w:val="clear" w:fill="D8D8D8"/>
        <w:overflowPunct w:val="false"/>
        <w:spacing w:lineRule="auto" w:line="360"/>
        <w:ind w:left="0" w:right="0" w:firstLine="420"/>
        <w:rPr>
          <w:rFonts w:ascii="Times New Roman" w:hAnsi="Times New Roman" w:cs="Times New Roman"/>
          <w:sz w:val="24"/>
          <w:szCs w:val="28"/>
        </w:rPr>
      </w:pPr>
      <w:r>
        <w:rPr>
          <w:rFonts w:cs="Times New Roman" w:ascii="Times New Roman" w:hAnsi="Times New Roman"/>
          <w:sz w:val="24"/>
          <w:szCs w:val="28"/>
        </w:rPr>
        <w:t># catkin_make</w:t>
      </w:r>
    </w:p>
    <w:p>
      <w:pPr>
        <w:pStyle w:val="NoSpacing"/>
        <w:shd w:val="clear" w:fill="D8D8D8"/>
        <w:overflowPunct w:val="false"/>
        <w:spacing w:lineRule="auto" w:line="360"/>
        <w:ind w:left="0" w:right="0" w:firstLine="420"/>
        <w:rPr>
          <w:rFonts w:ascii="Times New Roman" w:hAnsi="Times New Roman" w:cs="Times New Roman"/>
          <w:sz w:val="24"/>
          <w:szCs w:val="28"/>
        </w:rPr>
      </w:pPr>
      <w:r>
        <w:rPr>
          <w:rFonts w:cs="Times New Roman" w:ascii="Times New Roman" w:hAnsi="Times New Roman"/>
          <w:sz w:val="24"/>
          <w:szCs w:val="28"/>
        </w:rPr>
        <w:t># source devel/setup.bash</w:t>
      </w:r>
    </w:p>
    <w:p>
      <w:pPr>
        <w:pStyle w:val="NoSpacing"/>
        <w:shd w:val="clear" w:fill="D8D8D8"/>
        <w:overflowPunct w:val="false"/>
        <w:spacing w:lineRule="auto" w:line="360"/>
        <w:ind w:left="0" w:right="0" w:firstLine="420"/>
        <w:rPr>
          <w:rFonts w:ascii="Times New Roman" w:hAnsi="Times New Roman" w:cs="Times New Roman"/>
          <w:sz w:val="24"/>
          <w:szCs w:val="28"/>
        </w:rPr>
      </w:pPr>
      <w:r>
        <w:rPr>
          <w:rFonts w:cs="Times New Roman" w:ascii="Times New Roman" w:hAnsi="Times New Roman"/>
          <w:sz w:val="24"/>
          <w:szCs w:val="28"/>
        </w:rPr>
        <w:t># roslaunch sagittarius_moveit demo_true.la</w:t>
      </w:r>
      <w:ins w:id="0" w:author="Unknown Author" w:date="2023-09-22T20:58:57Z">
        <w:r>
          <w:rPr>
            <w:rFonts w:cs="Times New Roman" w:ascii="Times New Roman" w:hAnsi="Times New Roman"/>
            <w:sz w:val="24"/>
            <w:szCs w:val="28"/>
          </w:rPr>
          <w:t>u</w:t>
        </w:r>
      </w:ins>
      <w:r>
        <w:rPr>
          <w:rFonts w:cs="Times New Roman" w:ascii="Times New Roman" w:hAnsi="Times New Roman"/>
          <w:sz w:val="24"/>
          <w:szCs w:val="28"/>
        </w:rPr>
        <w:t>n</w:t>
      </w:r>
      <w:del w:id="1" w:author="Unknown Author" w:date="2023-09-22T20:56:15Z">
        <w:r>
          <w:rPr>
            <w:rFonts w:cs="Times New Roman" w:ascii="Times New Roman" w:hAnsi="Times New Roman"/>
            <w:sz w:val="24"/>
            <w:szCs w:val="28"/>
          </w:rPr>
          <w:delText>u</w:delText>
        </w:r>
      </w:del>
      <w:r>
        <w:rPr>
          <w:rFonts w:cs="Times New Roman" w:ascii="Times New Roman" w:hAnsi="Times New Roman"/>
          <w:sz w:val="24"/>
          <w:szCs w:val="28"/>
        </w:rPr>
        <w:t xml:space="preserve">ch      </w:t>
      </w:r>
    </w:p>
    <w:p>
      <w:pPr>
        <w:pStyle w:val="NoSpacing"/>
        <w:rPr/>
      </w:pPr>
      <w:r>
        <w:rPr/>
        <w:drawing>
          <wp:inline distT="0" distB="0" distL="0" distR="0">
            <wp:extent cx="5274310" cy="2999105"/>
            <wp:effectExtent l="0" t="0" r="0" b="0"/>
            <wp:docPr id="8" name="图片 12" descr="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2" descr="2707;"/>
                    <pic:cNvPicPr>
                      <a:picLocks noChangeAspect="1" noChangeArrowheads="1"/>
                    </pic:cNvPicPr>
                  </pic:nvPicPr>
                  <pic:blipFill>
                    <a:blip r:embed="rId12"/>
                    <a:stretch>
                      <a:fillRect/>
                    </a:stretch>
                  </pic:blipFill>
                  <pic:spPr bwMode="auto">
                    <a:xfrm>
                      <a:off x="0" y="0"/>
                      <a:ext cx="5274310" cy="2999105"/>
                    </a:xfrm>
                    <a:prstGeom prst="rect">
                      <a:avLst/>
                    </a:prstGeom>
                  </pic:spPr>
                </pic:pic>
              </a:graphicData>
            </a:graphic>
          </wp:inline>
        </w:drawing>
      </w:r>
    </w:p>
    <w:p>
      <w:pPr>
        <w:pStyle w:val="Normal"/>
        <w:spacing w:lineRule="auto" w:line="360"/>
        <w:ind w:left="0" w:right="0" w:firstLine="420"/>
        <w:rPr/>
      </w:pPr>
      <w:r>
        <w:rPr/>
        <w:t>Please refer to the operating instructions in the code for specific operation.</w:t>
      </w:r>
      <w:bookmarkStart w:id="89" w:name="_Toc104394155"/>
      <w:bookmarkStart w:id="90" w:name="_Toc104450831"/>
      <w:r>
        <w:br w:type="page"/>
      </w:r>
    </w:p>
    <w:p>
      <w:pPr>
        <w:pStyle w:val="Heading2"/>
        <w:spacing w:lineRule="auto" w:line="240" w:before="0" w:after="0"/>
        <w:jc w:val="left"/>
        <w:rPr/>
      </w:pPr>
      <w:r>
        <w:rPr/>
        <w:t xml:space="preserve">5. </w:t>
      </w:r>
      <w:bookmarkEnd w:id="89"/>
      <w:bookmarkEnd w:id="90"/>
      <w:r>
        <w:rPr/>
        <w:t>Sample experiments</w:t>
      </w:r>
    </w:p>
    <w:p>
      <w:pPr>
        <w:pStyle w:val="Heading1"/>
        <w:tabs>
          <w:tab w:val="clear" w:pos="420"/>
          <w:tab w:val="left" w:pos="0" w:leader="none"/>
        </w:tabs>
        <w:spacing w:before="468" w:after="0"/>
        <w:ind w:left="0" w:right="0" w:hanging="0"/>
        <w:rPr/>
      </w:pPr>
      <w:bookmarkStart w:id="91" w:name="_Toc104394156"/>
      <w:bookmarkStart w:id="92" w:name="_Toc104450832"/>
      <w:r>
        <w:rPr/>
        <w:t>5.1   Swap Blocks</w:t>
      </w:r>
      <w:bookmarkEnd w:id="91"/>
      <w:bookmarkEnd w:id="92"/>
    </w:p>
    <w:p>
      <w:pPr>
        <w:pStyle w:val="Normal"/>
        <w:spacing w:lineRule="auto" w:line="360"/>
        <w:rPr/>
      </w:pPr>
      <w:r>
        <w:rPr/>
        <w:t xml:space="preserve">This demo shows how to exchange the blocks in Area A and Area B on a map. The identification area will be used as a transit area on the way. </w:t>
      </w:r>
    </w:p>
    <w:p>
      <w:pPr>
        <w:pStyle w:val="Normal"/>
        <w:overflowPunct w:val="false"/>
        <w:spacing w:lineRule="auto" w:line="360"/>
        <w:rPr/>
      </w:pPr>
      <w:r>
        <w:rPr/>
        <w:t>The specific process is as follows:</w:t>
      </w:r>
    </w:p>
    <w:p>
      <w:pPr>
        <w:pStyle w:val="Normal"/>
        <w:overflowPunct w:val="false"/>
        <w:spacing w:lineRule="auto" w:line="360"/>
        <w:jc w:val="center"/>
        <w:rPr/>
      </w:pPr>
      <w:r>
        <w:rPr/>
        <w:drawing>
          <wp:inline distT="0" distB="0" distL="0" distR="0">
            <wp:extent cx="4409440" cy="3686175"/>
            <wp:effectExtent l="0" t="0" r="0" b="0"/>
            <wp:docPr id="9" name="图片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5" descr=""/>
                    <pic:cNvPicPr>
                      <a:picLocks noChangeAspect="1" noChangeArrowheads="1"/>
                    </pic:cNvPicPr>
                  </pic:nvPicPr>
                  <pic:blipFill>
                    <a:blip r:embed="rId13"/>
                    <a:stretch>
                      <a:fillRect/>
                    </a:stretch>
                  </pic:blipFill>
                  <pic:spPr bwMode="auto">
                    <a:xfrm>
                      <a:off x="0" y="0"/>
                      <a:ext cx="4409440" cy="3686175"/>
                    </a:xfrm>
                    <a:prstGeom prst="rect">
                      <a:avLst/>
                    </a:prstGeom>
                  </pic:spPr>
                </pic:pic>
              </a:graphicData>
            </a:graphic>
          </wp:inline>
        </w:drawing>
      </w:r>
    </w:p>
    <w:p>
      <w:pPr>
        <w:pStyle w:val="Normal"/>
        <w:numPr>
          <w:ilvl w:val="0"/>
          <w:numId w:val="5"/>
        </w:numPr>
        <w:overflowPunct w:val="false"/>
        <w:spacing w:lineRule="auto" w:line="360" w:before="312" w:after="0"/>
        <w:rPr/>
      </w:pPr>
      <w:r>
        <w:rPr/>
        <w:t>Images above are just examples</w:t>
      </w:r>
    </w:p>
    <w:p>
      <w:pPr>
        <w:pStyle w:val="Normal"/>
        <w:numPr>
          <w:ilvl w:val="0"/>
          <w:numId w:val="5"/>
        </w:numPr>
        <w:overflowPunct w:val="false"/>
        <w:spacing w:lineRule="auto" w:line="360" w:before="312" w:after="0"/>
        <w:rPr/>
      </w:pPr>
      <w:r>
        <w:rPr/>
        <w:t>Place two blocks in Area A and Area B respectively.</w:t>
      </w:r>
    </w:p>
    <w:p>
      <w:pPr>
        <w:pStyle w:val="Normal"/>
        <w:numPr>
          <w:ilvl w:val="0"/>
          <w:numId w:val="5"/>
        </w:numPr>
        <w:overflowPunct w:val="false"/>
        <w:spacing w:lineRule="auto" w:line="360"/>
        <w:rPr/>
      </w:pPr>
      <w:r>
        <w:rPr/>
        <w:t xml:space="preserve">Press the Menu Button to enter the </w:t>
      </w:r>
      <w:r>
        <w:rPr>
          <w:b/>
          <w:bCs/>
          <w:i/>
          <w:iCs/>
        </w:rPr>
        <w:t>Menu Mode</w:t>
      </w:r>
      <w:r>
        <w:rPr/>
        <w:t xml:space="preserve"> and select </w:t>
      </w:r>
      <w:r>
        <w:rPr>
          <w:b/>
          <w:bCs/>
          <w:i/>
          <w:iCs/>
        </w:rPr>
        <w:t>“RunDemo-&gt; SwitchAB”</w:t>
      </w:r>
      <w:r>
        <w:rPr/>
        <w:t>.</w:t>
      </w:r>
    </w:p>
    <w:p>
      <w:pPr>
        <w:pStyle w:val="Normal"/>
        <w:numPr>
          <w:ilvl w:val="0"/>
          <w:numId w:val="5"/>
        </w:numPr>
        <w:overflowPunct w:val="false"/>
        <w:spacing w:lineRule="auto" w:line="360"/>
        <w:rPr/>
      </w:pPr>
      <w:r>
        <w:rPr/>
        <w:t xml:space="preserve"> </w:t>
      </w:r>
      <w:r>
        <w:rPr/>
        <w:t>The robotic arm automatically starts to exchange the blocks, then returns to the "sleep" position when finished. Press the Menu Button during the process, the program will be terminated, and the robotic arm will be stop at the current position.</w:t>
      </w:r>
    </w:p>
    <w:p>
      <w:pPr>
        <w:pStyle w:val="Heading1"/>
        <w:tabs>
          <w:tab w:val="clear" w:pos="420"/>
          <w:tab w:val="left" w:pos="0" w:leader="none"/>
        </w:tabs>
        <w:spacing w:before="468" w:after="0"/>
        <w:ind w:left="0" w:right="0" w:hanging="0"/>
        <w:rPr/>
      </w:pPr>
      <w:bookmarkStart w:id="93" w:name="_Toc4527"/>
      <w:bookmarkStart w:id="94" w:name="_Toc104450833"/>
      <w:bookmarkStart w:id="95" w:name="_Toc104394157"/>
      <w:r>
        <w:rPr/>
        <w:t>5.2 Action Repetition</w:t>
      </w:r>
      <w:bookmarkEnd w:id="93"/>
      <w:bookmarkEnd w:id="94"/>
      <w:bookmarkEnd w:id="95"/>
    </w:p>
    <w:p>
      <w:pPr>
        <w:pStyle w:val="Normal"/>
        <w:spacing w:lineRule="auto" w:line="360"/>
        <w:rPr/>
      </w:pPr>
      <w:r>
        <w:rPr/>
        <w:t>Action reproduction function allows user recording and reproducing the process, time up to 80 seconds. The specific process is as follows:</w:t>
      </w:r>
    </w:p>
    <w:p>
      <w:pPr>
        <w:pStyle w:val="Normal"/>
        <w:numPr>
          <w:ilvl w:val="0"/>
          <w:numId w:val="6"/>
        </w:numPr>
        <w:overflowPunct w:val="false"/>
        <w:spacing w:lineRule="auto" w:line="360" w:before="312" w:after="0"/>
        <w:rPr/>
      </w:pPr>
      <w:r>
        <w:rPr/>
        <w:t xml:space="preserve">Press the Menu Button to enter the </w:t>
      </w:r>
      <w:r>
        <w:rPr>
          <w:b/>
          <w:bCs/>
          <w:i/>
          <w:iCs/>
        </w:rPr>
        <w:t>Menu Mode</w:t>
      </w:r>
      <w:r>
        <w:rPr/>
        <w:t xml:space="preserve"> and select </w:t>
      </w:r>
      <w:r>
        <w:rPr>
          <w:b/>
          <w:bCs/>
          <w:i/>
          <w:iCs/>
        </w:rPr>
        <w:t>“RunDemo-&gt; ActionREC”</w:t>
      </w:r>
      <w:r>
        <w:rPr/>
        <w:t>.</w:t>
      </w:r>
    </w:p>
    <w:p>
      <w:pPr>
        <w:pStyle w:val="Normal"/>
        <w:numPr>
          <w:ilvl w:val="0"/>
          <w:numId w:val="6"/>
        </w:numPr>
        <w:overflowPunct w:val="false"/>
        <w:spacing w:lineRule="auto" w:line="360"/>
        <w:rPr/>
      </w:pPr>
      <w:r>
        <w:rPr/>
        <w:t>Select “</w:t>
      </w:r>
      <w:r>
        <w:rPr>
          <w:b/>
          <w:bCs/>
          <w:i/>
          <w:iCs/>
        </w:rPr>
        <w:t>Record”</w:t>
      </w:r>
      <w:r>
        <w:rPr/>
        <w:t xml:space="preserve"> to start recording, and the user manually operate the robotic arm. Notice!  Once the recording starts, the robotic arm will enter the </w:t>
      </w:r>
      <w:r>
        <w:rPr>
          <w:b/>
          <w:bCs/>
          <w:i/>
          <w:iCs/>
        </w:rPr>
        <w:t>Release State</w:t>
      </w:r>
      <w:r>
        <w:rPr/>
        <w:t>, Please hold it manually before recording to avoid accidents.</w:t>
      </w:r>
    </w:p>
    <w:p>
      <w:pPr>
        <w:pStyle w:val="Normal"/>
        <w:numPr>
          <w:ilvl w:val="0"/>
          <w:numId w:val="6"/>
        </w:numPr>
        <w:overflowPunct w:val="false"/>
        <w:spacing w:lineRule="auto" w:line="360"/>
        <w:rPr/>
      </w:pPr>
      <w:r>
        <w:rPr/>
        <w:t xml:space="preserve"> </w:t>
      </w:r>
      <w:r>
        <w:rPr/>
        <w:t>Select “</w:t>
      </w:r>
      <w:r>
        <w:rPr>
          <w:b/>
          <w:bCs/>
          <w:i/>
          <w:iCs/>
        </w:rPr>
        <w:t>Record</w:t>
      </w:r>
      <w:r>
        <w:rPr/>
        <w:t>” again to stop recording and the robotic arm will be fixed at the current position.</w:t>
      </w:r>
    </w:p>
    <w:p>
      <w:pPr>
        <w:pStyle w:val="NoSpacing"/>
        <w:numPr>
          <w:ilvl w:val="0"/>
          <w:numId w:val="6"/>
        </w:numPr>
        <w:overflowPunct w:val="false"/>
        <w:spacing w:lineRule="auto" w:line="360"/>
        <w:rPr/>
      </w:pPr>
      <w:r>
        <w:rPr>
          <w:rFonts w:cs="Times New Roman" w:ascii="Times New Roman" w:hAnsi="Times New Roman"/>
          <w:sz w:val="20"/>
          <w:szCs w:val="20"/>
        </w:rPr>
        <w:t xml:space="preserve"> </w:t>
      </w:r>
      <w:r>
        <w:rPr>
          <w:rFonts w:cs="Times New Roman" w:ascii="Times New Roman" w:hAnsi="Times New Roman"/>
          <w:sz w:val="24"/>
          <w:szCs w:val="24"/>
        </w:rPr>
        <w:t xml:space="preserve">Select </w:t>
      </w:r>
      <w:r>
        <w:rPr>
          <w:rFonts w:cs="Times New Roman" w:ascii="Times New Roman" w:hAnsi="Times New Roman"/>
          <w:b/>
          <w:bCs/>
          <w:i/>
          <w:iCs/>
          <w:sz w:val="24"/>
          <w:szCs w:val="24"/>
        </w:rPr>
        <w:t>“Play”</w:t>
      </w:r>
      <w:r>
        <w:rPr>
          <w:rFonts w:ascii="Times New Roman" w:hAnsi="Times New Roman"/>
          <w:sz w:val="24"/>
        </w:rPr>
        <w:t xml:space="preserve"> to start repeat the action. The robot arm moves to the starting point of the action and then starts to reproduce the action, after the reproduction is completed the robot arm will be fixed at the last position</w:t>
      </w:r>
    </w:p>
    <w:p>
      <w:pPr>
        <w:pStyle w:val="Heading1"/>
        <w:tabs>
          <w:tab w:val="clear" w:pos="420"/>
          <w:tab w:val="left" w:pos="0" w:leader="none"/>
        </w:tabs>
        <w:ind w:left="0" w:right="0" w:hanging="0"/>
        <w:rPr/>
      </w:pPr>
      <w:bookmarkStart w:id="96" w:name="_Toc18551"/>
      <w:bookmarkStart w:id="97" w:name="_Toc104450834"/>
      <w:bookmarkStart w:id="98" w:name="_Toc104394158"/>
      <w:r>
        <w:rPr/>
        <w:t xml:space="preserve">5.3 </w:t>
      </w:r>
      <w:bookmarkStart w:id="99" w:name="_Hlk104818525"/>
      <w:r>
        <w:rPr/>
        <w:t xml:space="preserve">Vision </w:t>
      </w:r>
      <w:bookmarkEnd w:id="99"/>
      <w:r>
        <w:rPr/>
        <w:t>capture (Visual Perception Suite is required to purchase)</w:t>
      </w:r>
      <w:bookmarkEnd w:id="96"/>
      <w:bookmarkEnd w:id="97"/>
      <w:bookmarkEnd w:id="98"/>
    </w:p>
    <w:p>
      <w:pPr>
        <w:pStyle w:val="Heading1"/>
        <w:ind w:left="0" w:right="0" w:hanging="0"/>
        <w:rPr/>
      </w:pPr>
      <w:bookmarkStart w:id="100" w:name="_Toc104394159"/>
      <w:bookmarkStart w:id="101" w:name="_Toc104450835"/>
      <w:r>
        <w:rPr/>
        <w:t>5.3.1 Installation</w:t>
      </w:r>
      <w:bookmarkEnd w:id="100"/>
      <w:bookmarkEnd w:id="101"/>
    </w:p>
    <w:p>
      <w:pPr>
        <w:pStyle w:val="Normal"/>
        <w:numPr>
          <w:ilvl w:val="0"/>
          <w:numId w:val="7"/>
        </w:numPr>
        <w:overflowPunct w:val="false"/>
        <w:spacing w:lineRule="auto" w:line="360"/>
        <w:rPr/>
      </w:pPr>
      <w:r>
        <w:rPr/>
        <w:t>Please install the Dependent Library first.</w:t>
      </w:r>
    </w:p>
    <w:p>
      <w:pPr>
        <w:pStyle w:val="Normal"/>
        <w:tabs>
          <w:tab w:val="clear" w:pos="420"/>
          <w:tab w:val="left" w:pos="0" w:leader="none"/>
        </w:tabs>
        <w:overflowPunct w:val="false"/>
        <w:spacing w:lineRule="auto" w:line="360"/>
        <w:ind w:left="420" w:right="0" w:hanging="0"/>
        <w:rPr/>
      </w:pPr>
      <w:r>
        <w:rPr/>
        <w:t xml:space="preserve">Copy the path </w:t>
      </w:r>
      <w:r>
        <w:rPr>
          <w:b/>
          <w:bCs/>
          <w:i/>
          <w:iCs/>
        </w:rPr>
        <w:t>“~/sagittarius_ws/src/sagittarius_arm_ros/3rd_app/apriltag.zip”</w:t>
      </w:r>
      <w:r>
        <w:rPr/>
        <w:t xml:space="preserve"> to another location, such as “</w:t>
      </w:r>
      <w:r>
        <w:rPr>
          <w:b/>
          <w:bCs/>
          <w:i/>
          <w:iCs/>
        </w:rPr>
        <w:t>~/Downloads”</w:t>
      </w:r>
      <w:r>
        <w:rPr/>
        <w:t xml:space="preserve">, and decompress the </w:t>
      </w:r>
      <w:r>
        <w:rPr>
          <w:b/>
          <w:bCs/>
          <w:i/>
          <w:iCs/>
        </w:rPr>
        <w:t>“apriltag.zip”</w:t>
      </w:r>
      <w:r>
        <w:rPr/>
        <w:t xml:space="preserve"> to get the folder</w:t>
      </w:r>
      <w:r>
        <w:rPr>
          <w:b/>
          <w:bCs/>
          <w:i/>
          <w:iCs/>
        </w:rPr>
        <w:t xml:space="preserve"> “apriltag”</w:t>
      </w:r>
      <w:r>
        <w:rPr/>
        <w:t xml:space="preserve"> .</w:t>
      </w:r>
    </w:p>
    <w:p>
      <w:pPr>
        <w:pStyle w:val="NoSpacing"/>
        <w:shd w:val="clear" w:fill="D0CECE"/>
        <w:spacing w:lineRule="auto" w:line="360"/>
        <w:ind w:left="0" w:right="0" w:firstLine="420"/>
        <w:rPr>
          <w:rFonts w:ascii="Times New Roman" w:hAnsi="Times New Roman" w:cs="Times New Roman"/>
          <w:sz w:val="24"/>
          <w:szCs w:val="24"/>
        </w:rPr>
      </w:pPr>
      <w:r>
        <w:rPr>
          <w:rFonts w:cs="Times New Roman" w:ascii="Times New Roman" w:hAnsi="Times New Roman"/>
          <w:sz w:val="24"/>
          <w:szCs w:val="24"/>
        </w:rPr>
        <w:t># cd ~/Downloads/apriltag</w:t>
      </w:r>
    </w:p>
    <w:p>
      <w:pPr>
        <w:pStyle w:val="NoSpacing"/>
        <w:shd w:val="clear" w:fill="D0CECE"/>
        <w:spacing w:lineRule="auto" w:line="360"/>
        <w:ind w:left="0" w:right="0" w:firstLine="420"/>
        <w:rPr>
          <w:rFonts w:ascii="Times New Roman" w:hAnsi="Times New Roman" w:cs="Times New Roman"/>
          <w:sz w:val="24"/>
          <w:szCs w:val="24"/>
        </w:rPr>
      </w:pPr>
      <w:r>
        <w:rPr>
          <w:rFonts w:cs="Times New Roman" w:ascii="Times New Roman" w:hAnsi="Times New Roman"/>
          <w:sz w:val="24"/>
          <w:szCs w:val="24"/>
        </w:rPr>
        <w:t># cmake .</w:t>
      </w:r>
    </w:p>
    <w:p>
      <w:pPr>
        <w:pStyle w:val="NoSpacing"/>
        <w:shd w:val="clear" w:fill="D0CECE"/>
        <w:spacing w:lineRule="auto" w:line="360"/>
        <w:ind w:left="0" w:right="0" w:firstLine="420"/>
        <w:rPr>
          <w:rFonts w:ascii="Times New Roman" w:hAnsi="Times New Roman" w:cs="Times New Roman"/>
          <w:sz w:val="24"/>
          <w:szCs w:val="24"/>
        </w:rPr>
      </w:pPr>
      <w:r>
        <w:rPr>
          <w:rFonts w:cs="Times New Roman" w:ascii="Times New Roman" w:hAnsi="Times New Roman"/>
          <w:sz w:val="24"/>
          <w:szCs w:val="24"/>
        </w:rPr>
        <w:t># sudo make install</w:t>
      </w:r>
    </w:p>
    <w:p>
      <w:pPr>
        <w:pStyle w:val="Normal"/>
        <w:numPr>
          <w:ilvl w:val="0"/>
          <w:numId w:val="7"/>
        </w:numPr>
        <w:overflowPunct w:val="false"/>
        <w:spacing w:lineRule="auto" w:line="360"/>
        <w:jc w:val="left"/>
        <w:rPr/>
      </w:pPr>
      <w:r>
        <w:rPr/>
        <w:t>Delete or rename a file to make the package “</w:t>
      </w:r>
      <w:r>
        <w:rPr>
          <w:b/>
          <w:bCs/>
          <w:i/>
          <w:iCs/>
        </w:rPr>
        <w:t>apriltag_ros”</w:t>
      </w:r>
      <w:r>
        <w:rPr/>
        <w:t xml:space="preserve"> a compilation option. The path of the file as follows: </w:t>
      </w:r>
      <w:r>
        <w:rPr>
          <w:b/>
          <w:bCs/>
          <w:i/>
          <w:iCs/>
        </w:rPr>
        <w:t xml:space="preserve">~/sagittarius_ws/src/sagittarius_arm_ros/3rd_app/apriltag_ ros/CATKIN_IGNORE. </w:t>
      </w:r>
    </w:p>
    <w:p>
      <w:pPr>
        <w:pStyle w:val="Normal"/>
        <w:tabs>
          <w:tab w:val="clear" w:pos="420"/>
          <w:tab w:val="left" w:pos="0" w:leader="none"/>
        </w:tabs>
        <w:overflowPunct w:val="false"/>
        <w:spacing w:lineRule="auto" w:line="360"/>
        <w:ind w:left="420" w:right="0" w:hanging="0"/>
        <w:jc w:val="left"/>
        <w:rPr/>
      </w:pPr>
      <w:r>
        <w:rPr/>
        <w:t>Execute the “</w:t>
      </w:r>
      <w:r>
        <w:rPr>
          <w:b/>
          <w:bCs/>
          <w:i/>
          <w:iCs/>
        </w:rPr>
        <w:t>catkin make”</w:t>
      </w:r>
      <w:r>
        <w:rPr/>
        <w:t xml:space="preserve"> to compile.</w:t>
      </w:r>
    </w:p>
    <w:p>
      <w:pPr>
        <w:pStyle w:val="Normal"/>
        <w:numPr>
          <w:ilvl w:val="0"/>
          <w:numId w:val="7"/>
        </w:numPr>
        <w:overflowPunct w:val="false"/>
        <w:spacing w:lineRule="auto" w:line="360"/>
        <w:rPr/>
      </w:pPr>
      <w:r>
        <w:rPr/>
        <w:t>Connect the Intel D435 camera to the computer, then calibrate the camera and adjust the value of the filter before vision capture.</w:t>
      </w:r>
    </w:p>
    <w:p>
      <w:pPr>
        <w:pStyle w:val="Heading1"/>
        <w:spacing w:before="468" w:after="0"/>
        <w:ind w:left="0" w:right="0" w:hanging="0"/>
        <w:rPr>
          <w:sz w:val="24"/>
          <w:szCs w:val="22"/>
        </w:rPr>
      </w:pPr>
      <w:bookmarkStart w:id="102" w:name="_Toc104394160"/>
      <w:bookmarkStart w:id="103" w:name="_Toc104450836"/>
      <w:r>
        <w:rPr>
          <w:sz w:val="24"/>
          <w:szCs w:val="22"/>
        </w:rPr>
        <w:t>5.3.2 Calibration</w:t>
      </w:r>
      <w:bookmarkEnd w:id="102"/>
      <w:bookmarkEnd w:id="103"/>
    </w:p>
    <w:p>
      <w:pPr>
        <w:pStyle w:val="Normal"/>
        <w:numPr>
          <w:ilvl w:val="0"/>
          <w:numId w:val="7"/>
        </w:numPr>
        <w:spacing w:lineRule="auto" w:line="360"/>
        <w:rPr/>
      </w:pPr>
      <w:r>
        <w:rPr/>
        <w:t>Open the terminal:</w:t>
      </w:r>
    </w:p>
    <w:p>
      <w:pPr>
        <w:pStyle w:val="NoSpacing"/>
        <w:shd w:val="clear" w:fill="D0CECE"/>
        <w:spacing w:lineRule="auto" w:line="360"/>
        <w:ind w:left="0" w:right="0" w:firstLine="420"/>
        <w:rPr>
          <w:rFonts w:ascii="Times New Roman" w:hAnsi="Times New Roman" w:cs="Times New Roman"/>
          <w:sz w:val="24"/>
          <w:szCs w:val="24"/>
        </w:rPr>
      </w:pPr>
      <w:r>
        <w:rPr>
          <w:rFonts w:cs="Times New Roman" w:ascii="Times New Roman" w:hAnsi="Times New Roman"/>
          <w:sz w:val="24"/>
          <w:szCs w:val="24"/>
        </w:rPr>
        <w:t># cd ~/sagittarius_ws</w:t>
      </w:r>
    </w:p>
    <w:p>
      <w:pPr>
        <w:pStyle w:val="NoSpacing"/>
        <w:shd w:val="clear" w:fill="D0CECE"/>
        <w:spacing w:lineRule="auto" w:line="360"/>
        <w:ind w:left="0" w:right="0" w:firstLine="420"/>
        <w:rPr>
          <w:rFonts w:ascii="Times New Roman" w:hAnsi="Times New Roman" w:cs="Times New Roman"/>
          <w:sz w:val="24"/>
          <w:szCs w:val="24"/>
        </w:rPr>
      </w:pPr>
      <w:r>
        <w:rPr>
          <w:rFonts w:cs="Times New Roman" w:ascii="Times New Roman" w:hAnsi="Times New Roman"/>
          <w:sz w:val="24"/>
          <w:szCs w:val="24"/>
        </w:rPr>
        <w:t># source devel/setup.bash</w:t>
      </w:r>
    </w:p>
    <w:p>
      <w:pPr>
        <w:pStyle w:val="NoSpacing"/>
        <w:shd w:val="clear" w:fill="D0CECE"/>
        <w:spacing w:lineRule="auto" w:line="360"/>
        <w:ind w:left="0" w:right="0" w:firstLine="420"/>
        <w:rPr>
          <w:rFonts w:ascii="Times New Roman" w:hAnsi="Times New Roman" w:cs="Times New Roman"/>
          <w:sz w:val="24"/>
          <w:szCs w:val="24"/>
        </w:rPr>
      </w:pPr>
      <w:r>
        <w:rPr>
          <w:rFonts w:cs="Times New Roman" w:ascii="Times New Roman" w:hAnsi="Times New Roman"/>
          <w:sz w:val="24"/>
          <w:szCs w:val="24"/>
        </w:rPr>
        <w:t xml:space="preserve"># roslaunch sagittarius_perception calibrate.launch      </w:t>
      </w:r>
    </w:p>
    <w:p>
      <w:pPr>
        <w:pStyle w:val="NoSpacing"/>
        <w:spacing w:lineRule="auto" w:line="360"/>
        <w:jc w:val="center"/>
        <w:rPr/>
      </w:pPr>
      <w:r>
        <w:rPr/>
        <w:drawing>
          <wp:inline distT="0" distB="0" distL="0" distR="0">
            <wp:extent cx="4953000" cy="2820035"/>
            <wp:effectExtent l="0" t="0" r="0" b="0"/>
            <wp:docPr id="10" name="Image1" descr="3612;C:\Users\Administrator\Desktop\Screenshot from 2021-12-06 18-3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3612;C:\Users\Administrator\Desktop\Screenshot from 2021-12-06 18-30-15.png"/>
                    <pic:cNvPicPr>
                      <a:picLocks noChangeAspect="1" noChangeArrowheads="1"/>
                    </pic:cNvPicPr>
                  </pic:nvPicPr>
                  <pic:blipFill>
                    <a:blip r:embed="rId14"/>
                    <a:stretch>
                      <a:fillRect/>
                    </a:stretch>
                  </pic:blipFill>
                  <pic:spPr bwMode="auto">
                    <a:xfrm>
                      <a:off x="0" y="0"/>
                      <a:ext cx="4953000" cy="2820035"/>
                    </a:xfrm>
                    <a:prstGeom prst="rect">
                      <a:avLst/>
                    </a:prstGeom>
                  </pic:spPr>
                </pic:pic>
              </a:graphicData>
            </a:graphic>
          </wp:inline>
        </w:drawing>
      </w:r>
    </w:p>
    <w:p>
      <w:pPr>
        <w:pStyle w:val="Normal"/>
        <w:numPr>
          <w:ilvl w:val="0"/>
          <w:numId w:val="7"/>
        </w:numPr>
        <w:spacing w:lineRule="auto" w:line="360"/>
        <w:rPr>
          <w:rFonts w:cs="Times New Roman"/>
          <w:szCs w:val="21"/>
        </w:rPr>
      </w:pPr>
      <w:r>
        <w:rPr>
          <w:rFonts w:cs="Times New Roman"/>
          <w:szCs w:val="21"/>
        </w:rPr>
        <w:t>Control the robotic arm move to the "home" position. Stick the Apriltag to the center of the surface of No.7 servo, and place the camera above the robotic arm to keep Apriltag in camera range. The specific effect is shown in the following figure:</w:t>
      </w:r>
    </w:p>
    <w:p>
      <w:pPr>
        <w:pStyle w:val="NoSpacing"/>
        <w:spacing w:lineRule="auto" w:line="360"/>
        <w:rPr/>
      </w:pPr>
      <w:r>
        <w:rPr/>
        <w:drawing>
          <wp:inline distT="0" distB="0" distL="0" distR="0">
            <wp:extent cx="5348605" cy="2426335"/>
            <wp:effectExtent l="0" t="0" r="0" b="0"/>
            <wp:docPr id="11" name="图片 7" descr="3698;C:\Users\Administrator\Desktop\Screenshot from 2021-12-06 18-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3698;C:\Users\Administrator\Desktop\Screenshot from 2021-12-06 18-35-43.png"/>
                    <pic:cNvPicPr>
                      <a:picLocks noChangeAspect="1" noChangeArrowheads="1"/>
                    </pic:cNvPicPr>
                  </pic:nvPicPr>
                  <pic:blipFill>
                    <a:blip r:embed="rId15"/>
                    <a:srcRect l="0" t="25365" r="62172" b="46661"/>
                    <a:stretch>
                      <a:fillRect/>
                    </a:stretch>
                  </pic:blipFill>
                  <pic:spPr bwMode="auto">
                    <a:xfrm>
                      <a:off x="0" y="0"/>
                      <a:ext cx="5348605" cy="2426335"/>
                    </a:xfrm>
                    <a:prstGeom prst="rect">
                      <a:avLst/>
                    </a:prstGeom>
                  </pic:spPr>
                </pic:pic>
              </a:graphicData>
            </a:graphic>
          </wp:inline>
        </w:drawing>
      </w:r>
    </w:p>
    <w:p>
      <w:pPr>
        <w:pStyle w:val="NoSpacing"/>
        <w:spacing w:lineRule="auto" w:line="360"/>
        <w:rPr>
          <w:rFonts w:ascii="Times New Roman" w:hAnsi="Times New Roman" w:cs="Times New Roman"/>
        </w:rPr>
      </w:pPr>
      <w:r>
        <w:rPr>
          <w:rFonts w:cs="Times New Roman" w:ascii="Times New Roman" w:hAnsi="Times New Roman"/>
        </w:rPr>
      </w:r>
    </w:p>
    <w:p>
      <w:pPr>
        <w:pStyle w:val="Normal"/>
        <w:numPr>
          <w:ilvl w:val="0"/>
          <w:numId w:val="7"/>
        </w:numPr>
        <w:spacing w:lineRule="auto" w:line="360"/>
        <w:rPr/>
      </w:pPr>
      <w:r>
        <w:rPr/>
        <w:t xml:space="preserve">The program </w:t>
      </w:r>
      <w:r>
        <w:rPr>
          <w:b/>
          <w:bCs/>
          <w:i/>
          <w:iCs/>
        </w:rPr>
        <w:t>RViz</w:t>
      </w:r>
      <w:r>
        <w:rPr/>
        <w:t xml:space="preserve"> will start automatically. At the same time, the calibration program</w:t>
      </w:r>
      <w:r>
        <w:rPr>
          <w:b/>
          <w:bCs/>
          <w:i/>
          <w:iCs/>
        </w:rPr>
        <w:t xml:space="preserve"> “ArmTag Tuner Gui”</w:t>
      </w:r>
      <w:r>
        <w:rPr/>
        <w:t xml:space="preserve"> and the filter program</w:t>
      </w:r>
      <w:r>
        <w:rPr>
          <w:b/>
          <w:bCs/>
          <w:i/>
          <w:iCs/>
        </w:rPr>
        <w:t xml:space="preserve"> “PointCloud Tuner GUI”</w:t>
      </w:r>
      <w:r>
        <w:rPr/>
        <w:t xml:space="preserve"> , as figures below, will start together.</w:t>
      </w:r>
    </w:p>
    <w:p>
      <w:pPr>
        <w:pStyle w:val="Normal"/>
        <w:tabs>
          <w:tab w:val="clear" w:pos="420"/>
          <w:tab w:val="left" w:pos="0" w:leader="none"/>
        </w:tabs>
        <w:spacing w:lineRule="auto" w:line="360"/>
        <w:rPr/>
      </w:pPr>
      <w:r>
        <w:rPr/>
        <w:drawing>
          <wp:anchor behindDoc="0" distT="0" distB="0" distL="114300" distR="114300" simplePos="0" locked="0" layoutInCell="1" allowOverlap="1" relativeHeight="3">
            <wp:simplePos x="0" y="0"/>
            <wp:positionH relativeFrom="margin">
              <wp:posOffset>0</wp:posOffset>
            </wp:positionH>
            <wp:positionV relativeFrom="paragraph">
              <wp:posOffset>294640</wp:posOffset>
            </wp:positionV>
            <wp:extent cx="2877185" cy="2039620"/>
            <wp:effectExtent l="0" t="0" r="0" b="0"/>
            <wp:wrapTopAndBottom/>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16"/>
                    <a:stretch>
                      <a:fillRect/>
                    </a:stretch>
                  </pic:blipFill>
                  <pic:spPr bwMode="auto">
                    <a:xfrm>
                      <a:off x="0" y="0"/>
                      <a:ext cx="2877185" cy="2039620"/>
                    </a:xfrm>
                    <a:prstGeom prst="rect">
                      <a:avLst/>
                    </a:prstGeom>
                  </pic:spPr>
                </pic:pic>
              </a:graphicData>
            </a:graphic>
          </wp:anchor>
        </w:drawing>
        <w:drawing>
          <wp:anchor behindDoc="0" distT="0" distB="0" distL="114300" distR="114300" simplePos="0" locked="0" layoutInCell="1" allowOverlap="1" relativeHeight="4">
            <wp:simplePos x="0" y="0"/>
            <wp:positionH relativeFrom="column">
              <wp:posOffset>2933700</wp:posOffset>
            </wp:positionH>
            <wp:positionV relativeFrom="paragraph">
              <wp:posOffset>257175</wp:posOffset>
            </wp:positionV>
            <wp:extent cx="2383790" cy="2133600"/>
            <wp:effectExtent l="0" t="0" r="0" b="0"/>
            <wp:wrapTopAndBottom/>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17"/>
                    <a:stretch>
                      <a:fillRect/>
                    </a:stretch>
                  </pic:blipFill>
                  <pic:spPr bwMode="auto">
                    <a:xfrm>
                      <a:off x="0" y="0"/>
                      <a:ext cx="2383790" cy="2133600"/>
                    </a:xfrm>
                    <a:prstGeom prst="rect">
                      <a:avLst/>
                    </a:prstGeom>
                  </pic:spPr>
                </pic:pic>
              </a:graphicData>
            </a:graphic>
          </wp:anchor>
        </w:drawing>
      </w:r>
    </w:p>
    <w:p>
      <w:pPr>
        <w:pStyle w:val="Normal"/>
        <w:numPr>
          <w:ilvl w:val="0"/>
          <w:numId w:val="7"/>
        </w:numPr>
        <w:spacing w:lineRule="auto" w:line="360"/>
        <w:rPr/>
      </w:pPr>
      <w:r>
        <w:rPr/>
        <w:t xml:space="preserve">Click </w:t>
      </w:r>
      <w:r>
        <w:rPr>
          <w:b/>
          <w:bCs/>
          <w:i/>
          <w:iCs/>
        </w:rPr>
        <w:t xml:space="preserve">"Start capture" </w:t>
      </w:r>
      <w:r>
        <w:rPr/>
        <w:t>in</w:t>
      </w:r>
      <w:r>
        <w:rPr>
          <w:b/>
          <w:bCs/>
          <w:i/>
          <w:iCs/>
        </w:rPr>
        <w:t xml:space="preserve"> </w:t>
      </w:r>
      <w:r>
        <w:rPr/>
        <w:t>the program</w:t>
      </w:r>
      <w:r>
        <w:rPr>
          <w:b/>
          <w:bCs/>
          <w:i/>
          <w:iCs/>
        </w:rPr>
        <w:t xml:space="preserve"> “ArmTag Tuner GUI”</w:t>
      </w:r>
      <w:r>
        <w:rPr/>
        <w:t>, and the program will automatically calibrate and save the calibration data itself. If succeed, you will see the location of Apriltag in RViz is consistent with that in the real world. The effects are as follows:</w:t>
      </w:r>
    </w:p>
    <w:p>
      <w:pPr>
        <w:pStyle w:val="NoSpacing"/>
        <w:jc w:val="center"/>
        <w:rPr/>
      </w:pPr>
      <w:r>
        <w:rPr/>
        <w:drawing>
          <wp:inline distT="0" distB="0" distL="0" distR="0">
            <wp:extent cx="5274310" cy="3002915"/>
            <wp:effectExtent l="0" t="0" r="0" b="0"/>
            <wp:docPr id="14" name="Image4" descr="3876;C:\Users\Administrator\Desktop\Screenshot from 2021-12-06 18-4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3876;C:\Users\Administrator\Desktop\Screenshot from 2021-12-06 18-47-05.png"/>
                    <pic:cNvPicPr>
                      <a:picLocks noChangeAspect="1" noChangeArrowheads="1"/>
                    </pic:cNvPicPr>
                  </pic:nvPicPr>
                  <pic:blipFill>
                    <a:blip r:embed="rId18"/>
                    <a:stretch>
                      <a:fillRect/>
                    </a:stretch>
                  </pic:blipFill>
                  <pic:spPr bwMode="auto">
                    <a:xfrm>
                      <a:off x="0" y="0"/>
                      <a:ext cx="5274310" cy="3002915"/>
                    </a:xfrm>
                    <a:prstGeom prst="rect">
                      <a:avLst/>
                    </a:prstGeom>
                  </pic:spPr>
                </pic:pic>
              </a:graphicData>
            </a:graphic>
          </wp:inline>
        </w:drawing>
      </w:r>
    </w:p>
    <w:p>
      <w:pPr>
        <w:pStyle w:val="Normal"/>
        <w:numPr>
          <w:ilvl w:val="0"/>
          <w:numId w:val="7"/>
        </w:numPr>
        <w:spacing w:lineRule="auto" w:line="360"/>
        <w:rPr/>
      </w:pPr>
      <w:r>
        <w:rPr>
          <w:rFonts w:cs="Times New Roman"/>
          <w:szCs w:val="21"/>
        </w:rPr>
        <w:t>Control the robotic arm to the "Sleep" position.  Adjust the filtering conditions with the program “PointCloud Tuner GUI”. The green area in RViz represents the filtering area, in which the filter will identify all the data that meet the requirements.</w:t>
      </w:r>
      <w:r>
        <w:rPr/>
        <w:t xml:space="preserve"> The effect is as follows:</w:t>
      </w:r>
    </w:p>
    <w:p>
      <w:pPr>
        <w:pStyle w:val="NoSpacing"/>
        <w:rPr/>
      </w:pPr>
      <w:r>
        <w:rPr/>
        <w:drawing>
          <wp:inline distT="0" distB="0" distL="0" distR="0">
            <wp:extent cx="5274310" cy="3002915"/>
            <wp:effectExtent l="0" t="0" r="0" b="0"/>
            <wp:docPr id="15" name="图片 16" descr="3977;C:\Users\Administrator\Desktop\Screenshot from 2021-12-06 18-5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descr="3977;C:\Users\Administrator\Desktop\Screenshot from 2021-12-06 18-59-04.png"/>
                    <pic:cNvPicPr>
                      <a:picLocks noChangeAspect="1" noChangeArrowheads="1"/>
                    </pic:cNvPicPr>
                  </pic:nvPicPr>
                  <pic:blipFill>
                    <a:blip r:embed="rId19"/>
                    <a:stretch>
                      <a:fillRect/>
                    </a:stretch>
                  </pic:blipFill>
                  <pic:spPr bwMode="auto">
                    <a:xfrm>
                      <a:off x="0" y="0"/>
                      <a:ext cx="5274310" cy="3002915"/>
                    </a:xfrm>
                    <a:prstGeom prst="rect">
                      <a:avLst/>
                    </a:prstGeom>
                  </pic:spPr>
                </pic:pic>
              </a:graphicData>
            </a:graphic>
          </wp:inline>
        </w:drawing>
      </w:r>
    </w:p>
    <w:p>
      <w:pPr>
        <w:pStyle w:val="NoSpacing"/>
        <w:numPr>
          <w:ilvl w:val="0"/>
          <w:numId w:val="7"/>
        </w:numPr>
        <w:spacing w:lineRule="auto" w:line="360"/>
        <w:rPr/>
      </w:pPr>
      <w:r>
        <w:rPr>
          <w:rFonts w:cs="Times New Roman" w:ascii="Times New Roman" w:hAnsi="Times New Roman"/>
          <w:sz w:val="24"/>
          <w:szCs w:val="24"/>
        </w:rPr>
        <w:t xml:space="preserve">After the adjustment completed, you need to save the parameters of the filter manually. The save path is </w:t>
      </w:r>
      <w:r>
        <w:rPr>
          <w:rFonts w:cs="Times New Roman" w:ascii="Times New Roman" w:hAnsi="Times New Roman"/>
          <w:b/>
          <w:bCs/>
          <w:i/>
          <w:iCs/>
          <w:sz w:val="24"/>
          <w:szCs w:val="24"/>
        </w:rPr>
        <w:t xml:space="preserve">config/filter_parms. yaml, </w:t>
      </w:r>
      <w:r>
        <w:rPr>
          <w:rFonts w:cs="Times New Roman" w:ascii="Times New Roman" w:hAnsi="Times New Roman"/>
          <w:sz w:val="24"/>
          <w:szCs w:val="24"/>
        </w:rPr>
        <w:t>system will use the filter by default.</w:t>
      </w:r>
    </w:p>
    <w:p>
      <w:pPr>
        <w:pStyle w:val="NoSpacing"/>
        <w:numPr>
          <w:ilvl w:val="0"/>
          <w:numId w:val="7"/>
        </w:numPr>
        <w:spacing w:lineRule="auto" w:line="360"/>
        <w:rPr>
          <w:rFonts w:ascii="Times New Roman" w:hAnsi="Times New Roman" w:cs="Times New Roman"/>
          <w:sz w:val="24"/>
          <w:szCs w:val="24"/>
        </w:rPr>
      </w:pPr>
      <w:r>
        <w:rPr>
          <w:rFonts w:cs="Times New Roman" w:ascii="Times New Roman" w:hAnsi="Times New Roman"/>
          <w:sz w:val="24"/>
          <w:szCs w:val="24"/>
        </w:rPr>
        <w:t>Close the program when the calibration is completed.</w:t>
      </w:r>
    </w:p>
    <w:p>
      <w:pPr>
        <w:pStyle w:val="NoSpacing"/>
        <w:spacing w:before="468" w:after="0"/>
        <w:rPr>
          <w:rFonts w:ascii="Times New Roman" w:hAnsi="Times New Roman" w:cs="Times New Roman"/>
          <w:b/>
          <w:b/>
          <w:bCs/>
          <w:sz w:val="24"/>
          <w:szCs w:val="24"/>
        </w:rPr>
      </w:pPr>
      <w:r>
        <w:rPr>
          <w:rFonts w:cs="Times New Roman" w:ascii="Times New Roman" w:hAnsi="Times New Roman"/>
          <w:b/>
          <w:bCs/>
          <w:sz w:val="24"/>
          <w:szCs w:val="24"/>
        </w:rPr>
        <w:t>5.3.3 Grab</w:t>
      </w:r>
    </w:p>
    <w:p>
      <w:pPr>
        <w:pStyle w:val="ListParagraph"/>
        <w:numPr>
          <w:ilvl w:val="0"/>
          <w:numId w:val="8"/>
        </w:numPr>
        <w:spacing w:lineRule="auto" w:line="360"/>
        <w:rPr>
          <w:rFonts w:ascii="Times New Roman" w:hAnsi="Times New Roman" w:cs="等线"/>
          <w:kern w:val="2"/>
          <w:sz w:val="24"/>
        </w:rPr>
      </w:pPr>
      <w:r>
        <w:rPr>
          <w:rFonts w:cs="等线" w:ascii="Times New Roman" w:hAnsi="Times New Roman"/>
          <w:kern w:val="2"/>
          <w:sz w:val="24"/>
        </w:rPr>
        <w:t>Open the terminal</w:t>
      </w:r>
    </w:p>
    <w:p>
      <w:pPr>
        <w:pStyle w:val="NoSpacing"/>
        <w:shd w:val="clear" w:fill="D0CECE"/>
        <w:spacing w:lineRule="auto" w:line="360"/>
        <w:ind w:left="0" w:right="0" w:firstLine="420"/>
        <w:rPr>
          <w:rFonts w:ascii="Times New Roman" w:hAnsi="Times New Roman" w:cs="Times New Roman"/>
          <w:sz w:val="24"/>
          <w:szCs w:val="24"/>
        </w:rPr>
      </w:pPr>
      <w:r>
        <w:rPr>
          <w:rFonts w:cs="Times New Roman" w:ascii="Times New Roman" w:hAnsi="Times New Roman"/>
          <w:sz w:val="24"/>
          <w:szCs w:val="24"/>
        </w:rPr>
        <w:t># roslaunch sagittarius_perception do.launch</w:t>
      </w:r>
    </w:p>
    <w:p>
      <w:pPr>
        <w:pStyle w:val="NoSpacing"/>
        <w:numPr>
          <w:ilvl w:val="0"/>
          <w:numId w:val="8"/>
        </w:numPr>
        <w:spacing w:lineRule="auto" w:line="360"/>
        <w:rPr>
          <w:rFonts w:ascii="Times New Roman" w:hAnsi="Times New Roman"/>
          <w:sz w:val="24"/>
        </w:rPr>
      </w:pPr>
      <w:r>
        <w:rPr>
          <w:rFonts w:ascii="Times New Roman" w:hAnsi="Times New Roman"/>
          <w:sz w:val="24"/>
        </w:rPr>
        <w:t>Control the robotic arm to move to the "sleep" position and open a new terminal</w:t>
      </w:r>
    </w:p>
    <w:p>
      <w:pPr>
        <w:pStyle w:val="NoSpacing"/>
        <w:shd w:val="clear" w:fill="D0CECE"/>
        <w:spacing w:lineRule="auto" w:line="360"/>
        <w:ind w:left="0" w:right="0" w:firstLine="420"/>
        <w:rPr>
          <w:rFonts w:ascii="Times New Roman" w:hAnsi="Times New Roman" w:cs="Times New Roman"/>
          <w:sz w:val="24"/>
          <w:szCs w:val="24"/>
        </w:rPr>
      </w:pPr>
      <w:r>
        <w:rPr>
          <w:rFonts w:cs="Times New Roman" w:ascii="Times New Roman" w:hAnsi="Times New Roman"/>
          <w:sz w:val="24"/>
          <w:szCs w:val="24"/>
        </w:rPr>
        <w:t># source devel/setup.bash</w:t>
      </w:r>
    </w:p>
    <w:p>
      <w:pPr>
        <w:pStyle w:val="NoSpacing"/>
        <w:shd w:val="clear" w:fill="D0CECE"/>
        <w:spacing w:lineRule="auto" w:line="360"/>
        <w:ind w:left="0" w:right="0" w:firstLine="420"/>
        <w:rPr>
          <w:rFonts w:ascii="Times New Roman" w:hAnsi="Times New Roman" w:cs="Times New Roman"/>
          <w:sz w:val="24"/>
          <w:szCs w:val="24"/>
        </w:rPr>
      </w:pPr>
      <w:r>
        <w:rPr>
          <w:rFonts w:cs="Times New Roman" w:ascii="Times New Roman" w:hAnsi="Times New Roman"/>
          <w:sz w:val="24"/>
          <w:szCs w:val="24"/>
        </w:rPr>
        <w:t># rosrun sagittarius_perception pick_place_sa.py</w:t>
      </w:r>
    </w:p>
    <w:p>
      <w:pPr>
        <w:pStyle w:val="ListParagraph"/>
        <w:numPr>
          <w:ilvl w:val="0"/>
          <w:numId w:val="8"/>
        </w:numPr>
        <w:overflowPunct w:val="false"/>
        <w:spacing w:lineRule="auto" w:line="360"/>
        <w:rPr/>
      </w:pPr>
      <w:r>
        <w:rPr>
          <w:rFonts w:cs="等线" w:ascii="Times New Roman" w:hAnsi="Times New Roman"/>
          <w:kern w:val="2"/>
          <w:sz w:val="24"/>
        </w:rPr>
        <w:t xml:space="preserve">The robotic arm starts to grasp, and </w:t>
      </w:r>
      <w:r>
        <w:rPr>
          <w:rFonts w:cs="等线" w:ascii="Times New Roman" w:hAnsi="Times New Roman"/>
          <w:b/>
          <w:bCs/>
          <w:i/>
          <w:iCs/>
          <w:kern w:val="2"/>
          <w:sz w:val="24"/>
        </w:rPr>
        <w:t>RViz</w:t>
      </w:r>
      <w:r>
        <w:rPr>
          <w:rFonts w:cs="等线" w:ascii="Times New Roman" w:hAnsi="Times New Roman"/>
          <w:kern w:val="2"/>
          <w:sz w:val="24"/>
        </w:rPr>
        <w:t xml:space="preserve"> displays the grasping process in real time. When the grasping is completed, the robotic arm returns to the "sleep" position.</w:t>
      </w:r>
    </w:p>
    <w:p>
      <w:pPr>
        <w:pStyle w:val="NoSpacing"/>
        <w:spacing w:lineRule="auto" w:line="360"/>
        <w:rPr>
          <w:rFonts w:ascii="Times New Roman" w:hAnsi="Times New Roman" w:cs="Times New Roman"/>
        </w:rPr>
      </w:pPr>
      <w:r>
        <w:rPr>
          <w:rFonts w:cs="Times New Roman" w:ascii="Times New Roman" w:hAnsi="Times New Roman"/>
        </w:rPr>
        <w:t xml:space="preserve"> </w:t>
      </w:r>
    </w:p>
    <w:sectPr>
      <w:type w:val="nextPage"/>
      <w:pgSz w:w="11906" w:h="16838"/>
      <w:pgMar w:left="1800" w:right="1800" w:header="0" w:top="1440" w:footer="0" w:bottom="1440" w:gutter="0"/>
      <w:pgNumType w:fmt="decimal"/>
      <w:formProt w:val="false"/>
      <w:textDirection w:val="lrTb"/>
      <w:docGrid w:type="lines" w:linePitch="312" w:charSpace="1802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宋体">
    <w:charset w:val="01"/>
    <w:family w:val="roman"/>
    <w:pitch w:val="variable"/>
  </w:font>
  <w:font w:name="等线 Light">
    <w:charset w:val="01"/>
    <w:family w:val="roman"/>
    <w:pitch w:val="variable"/>
  </w:font>
  <w:font w:name="Liberation Sans">
    <w:altName w:val="Arial"/>
    <w:charset w:val="01"/>
    <w:family w:val="roman"/>
    <w:pitch w:val="variable"/>
  </w:font>
  <w:font w:name="等线">
    <w:charset w:val="01"/>
    <w:family w:val="roman"/>
    <w:pitch w:val="variable"/>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420" w:hanging="420"/>
      </w:pPr>
      <w:rPr>
        <w:rFonts w:ascii="Wingdings" w:hAnsi="Wingdings" w:cs="Wingdings" w:hint="default"/>
      </w:rPr>
    </w:lvl>
    <w:lvl w:ilvl="1">
      <w:start w:val="1"/>
      <w:numFmt w:val="decimal"/>
      <w:lvlText w:val="%1.%2"/>
      <w:lvlJc w:val="left"/>
      <w:pPr>
        <w:tabs>
          <w:tab w:val="num" w:pos="1080"/>
        </w:tabs>
        <w:ind w:left="1080" w:hanging="360"/>
      </w:pPr>
    </w:lvl>
    <w:lvl w:ilvl="2">
      <w:start w:val="1"/>
      <w:numFmt w:val="decimal"/>
      <w:lvlText w:val="%2.%3"/>
      <w:lvlJc w:val="left"/>
      <w:pPr>
        <w:tabs>
          <w:tab w:val="num" w:pos="1440"/>
        </w:tabs>
        <w:ind w:left="1440" w:hanging="360"/>
      </w:pPr>
    </w:lvl>
    <w:lvl w:ilvl="3">
      <w:start w:val="1"/>
      <w:numFmt w:val="decimal"/>
      <w:lvlText w:val="%3.%4"/>
      <w:lvlJc w:val="left"/>
      <w:pPr>
        <w:tabs>
          <w:tab w:val="num" w:pos="1800"/>
        </w:tabs>
        <w:ind w:left="1800" w:hanging="360"/>
      </w:pPr>
    </w:lvl>
    <w:lvl w:ilvl="4">
      <w:start w:val="1"/>
      <w:numFmt w:val="decimal"/>
      <w:lvlText w:val="%4.%5"/>
      <w:lvlJc w:val="left"/>
      <w:pPr>
        <w:tabs>
          <w:tab w:val="num" w:pos="2160"/>
        </w:tabs>
        <w:ind w:left="2160" w:hanging="360"/>
      </w:pPr>
    </w:lvl>
    <w:lvl w:ilvl="5">
      <w:start w:val="1"/>
      <w:numFmt w:val="decimal"/>
      <w:lvlText w:val="%5.%6"/>
      <w:lvlJc w:val="left"/>
      <w:pPr>
        <w:tabs>
          <w:tab w:val="num" w:pos="2520"/>
        </w:tabs>
        <w:ind w:left="2520" w:hanging="360"/>
      </w:pPr>
    </w:lvl>
    <w:lvl w:ilvl="6">
      <w:start w:val="1"/>
      <w:numFmt w:val="decimal"/>
      <w:lvlText w:val="%6.%7"/>
      <w:lvlJc w:val="left"/>
      <w:pPr>
        <w:tabs>
          <w:tab w:val="num" w:pos="2880"/>
        </w:tabs>
        <w:ind w:left="2880" w:hanging="360"/>
      </w:pPr>
    </w:lvl>
    <w:lvl w:ilvl="7">
      <w:start w:val="1"/>
      <w:numFmt w:val="decimal"/>
      <w:lvlText w:val="%7.%8"/>
      <w:lvlJc w:val="left"/>
      <w:pPr>
        <w:tabs>
          <w:tab w:val="num" w:pos="3240"/>
        </w:tabs>
        <w:ind w:left="3240" w:hanging="360"/>
      </w:pPr>
    </w:lvl>
    <w:lvl w:ilvl="8">
      <w:start w:val="1"/>
      <w:numFmt w:val="decimal"/>
      <w:lvlText w:val="%8.%9"/>
      <w:lvlJc w:val="left"/>
      <w:pPr>
        <w:tabs>
          <w:tab w:val="num" w:pos="3600"/>
        </w:tabs>
        <w:ind w:left="3600" w:hanging="360"/>
      </w:pPr>
    </w:lvl>
  </w:abstractNum>
  <w:abstractNum w:abstractNumId="2">
    <w:lvl w:ilvl="0">
      <w:start w:val="1"/>
      <w:numFmt w:val="bullet"/>
      <w:lvlText w:val=""/>
      <w:lvlJc w:val="left"/>
      <w:pPr>
        <w:tabs>
          <w:tab w:val="num" w:pos="0"/>
        </w:tabs>
        <w:ind w:left="420" w:hanging="420"/>
      </w:pPr>
      <w:rPr>
        <w:rFonts w:ascii="Wingdings" w:hAnsi="Wingdings" w:cs="Wingdings" w:hint="default"/>
      </w:rPr>
    </w:lvl>
    <w:lvl w:ilvl="1">
      <w:start w:val="1"/>
      <w:numFmt w:val="decimal"/>
      <w:lvlText w:val="%1.%2"/>
      <w:lvlJc w:val="left"/>
      <w:pPr>
        <w:tabs>
          <w:tab w:val="num" w:pos="1080"/>
        </w:tabs>
        <w:ind w:left="1080" w:hanging="360"/>
      </w:pPr>
    </w:lvl>
    <w:lvl w:ilvl="2">
      <w:start w:val="1"/>
      <w:numFmt w:val="decimal"/>
      <w:lvlText w:val="%2.%3"/>
      <w:lvlJc w:val="left"/>
      <w:pPr>
        <w:tabs>
          <w:tab w:val="num" w:pos="1440"/>
        </w:tabs>
        <w:ind w:left="1440" w:hanging="360"/>
      </w:pPr>
    </w:lvl>
    <w:lvl w:ilvl="3">
      <w:start w:val="1"/>
      <w:numFmt w:val="decimal"/>
      <w:lvlText w:val="%3.%4"/>
      <w:lvlJc w:val="left"/>
      <w:pPr>
        <w:tabs>
          <w:tab w:val="num" w:pos="1800"/>
        </w:tabs>
        <w:ind w:left="1800" w:hanging="360"/>
      </w:pPr>
    </w:lvl>
    <w:lvl w:ilvl="4">
      <w:start w:val="1"/>
      <w:numFmt w:val="decimal"/>
      <w:lvlText w:val="%4.%5"/>
      <w:lvlJc w:val="left"/>
      <w:pPr>
        <w:tabs>
          <w:tab w:val="num" w:pos="2160"/>
        </w:tabs>
        <w:ind w:left="2160" w:hanging="360"/>
      </w:pPr>
    </w:lvl>
    <w:lvl w:ilvl="5">
      <w:start w:val="1"/>
      <w:numFmt w:val="decimal"/>
      <w:lvlText w:val="%5.%6"/>
      <w:lvlJc w:val="left"/>
      <w:pPr>
        <w:tabs>
          <w:tab w:val="num" w:pos="2520"/>
        </w:tabs>
        <w:ind w:left="2520" w:hanging="360"/>
      </w:pPr>
    </w:lvl>
    <w:lvl w:ilvl="6">
      <w:start w:val="1"/>
      <w:numFmt w:val="decimal"/>
      <w:lvlText w:val="%6.%7"/>
      <w:lvlJc w:val="left"/>
      <w:pPr>
        <w:tabs>
          <w:tab w:val="num" w:pos="2880"/>
        </w:tabs>
        <w:ind w:left="2880" w:hanging="360"/>
      </w:pPr>
    </w:lvl>
    <w:lvl w:ilvl="7">
      <w:start w:val="1"/>
      <w:numFmt w:val="decimal"/>
      <w:lvlText w:val="%7.%8"/>
      <w:lvlJc w:val="left"/>
      <w:pPr>
        <w:tabs>
          <w:tab w:val="num" w:pos="3240"/>
        </w:tabs>
        <w:ind w:left="3240" w:hanging="360"/>
      </w:pPr>
    </w:lvl>
    <w:lvl w:ilvl="8">
      <w:start w:val="1"/>
      <w:numFmt w:val="decimal"/>
      <w:lvlText w:val="%8.%9"/>
      <w:lvlJc w:val="left"/>
      <w:pPr>
        <w:tabs>
          <w:tab w:val="num" w:pos="3600"/>
        </w:tabs>
        <w:ind w:left="3600" w:hanging="360"/>
      </w:pPr>
    </w:lvl>
  </w:abstractNum>
  <w:abstractNum w:abstractNumId="3">
    <w:lvl w:ilvl="0">
      <w:start w:val="2"/>
      <w:numFmt w:val="decimal"/>
      <w:suff w:val="space"/>
      <w:lvlText w:val="%1"/>
      <w:lvlJc w:val="left"/>
      <w:pPr>
        <w:tabs>
          <w:tab w:val="num" w:pos="0"/>
        </w:tabs>
        <w:ind w:left="0" w:hanging="0"/>
      </w:pPr>
    </w:lvl>
    <w:lvl w:ilvl="1">
      <w:start w:val="1"/>
      <w:numFmt w:val="decimal"/>
      <w:lvlText w:val="%1.%2"/>
      <w:lvlJc w:val="left"/>
      <w:pPr>
        <w:tabs>
          <w:tab w:val="num" w:pos="1080"/>
        </w:tabs>
        <w:ind w:left="1080" w:hanging="360"/>
      </w:pPr>
    </w:lvl>
    <w:lvl w:ilvl="2">
      <w:start w:val="1"/>
      <w:numFmt w:val="decimal"/>
      <w:lvlText w:val="%2.%3"/>
      <w:lvlJc w:val="left"/>
      <w:pPr>
        <w:tabs>
          <w:tab w:val="num" w:pos="1440"/>
        </w:tabs>
        <w:ind w:left="1440" w:hanging="360"/>
      </w:pPr>
    </w:lvl>
    <w:lvl w:ilvl="3">
      <w:start w:val="1"/>
      <w:numFmt w:val="decimal"/>
      <w:lvlText w:val="%3.%4"/>
      <w:lvlJc w:val="left"/>
      <w:pPr>
        <w:tabs>
          <w:tab w:val="num" w:pos="1800"/>
        </w:tabs>
        <w:ind w:left="1800" w:hanging="360"/>
      </w:pPr>
    </w:lvl>
    <w:lvl w:ilvl="4">
      <w:start w:val="1"/>
      <w:numFmt w:val="decimal"/>
      <w:lvlText w:val="%4.%5"/>
      <w:lvlJc w:val="left"/>
      <w:pPr>
        <w:tabs>
          <w:tab w:val="num" w:pos="2160"/>
        </w:tabs>
        <w:ind w:left="2160" w:hanging="360"/>
      </w:pPr>
    </w:lvl>
    <w:lvl w:ilvl="5">
      <w:start w:val="1"/>
      <w:numFmt w:val="decimal"/>
      <w:lvlText w:val="%5.%6"/>
      <w:lvlJc w:val="left"/>
      <w:pPr>
        <w:tabs>
          <w:tab w:val="num" w:pos="2520"/>
        </w:tabs>
        <w:ind w:left="2520" w:hanging="360"/>
      </w:pPr>
    </w:lvl>
    <w:lvl w:ilvl="6">
      <w:start w:val="1"/>
      <w:numFmt w:val="decimal"/>
      <w:lvlText w:val="%6.%7"/>
      <w:lvlJc w:val="left"/>
      <w:pPr>
        <w:tabs>
          <w:tab w:val="num" w:pos="2880"/>
        </w:tabs>
        <w:ind w:left="2880" w:hanging="360"/>
      </w:pPr>
    </w:lvl>
    <w:lvl w:ilvl="7">
      <w:start w:val="1"/>
      <w:numFmt w:val="decimal"/>
      <w:lvlText w:val="%7.%8"/>
      <w:lvlJc w:val="left"/>
      <w:pPr>
        <w:tabs>
          <w:tab w:val="num" w:pos="3240"/>
        </w:tabs>
        <w:ind w:left="3240" w:hanging="360"/>
      </w:pPr>
    </w:lvl>
    <w:lvl w:ilvl="8">
      <w:start w:val="1"/>
      <w:numFmt w:val="decimal"/>
      <w:lvlText w:val="%8.%9"/>
      <w:lvlJc w:val="left"/>
      <w:pPr>
        <w:tabs>
          <w:tab w:val="num" w:pos="3600"/>
        </w:tabs>
        <w:ind w:left="3600" w:hanging="360"/>
      </w:pPr>
    </w:lvl>
  </w:abstractNum>
  <w:abstractNum w:abstractNumId="4">
    <w:lvl w:ilvl="0">
      <w:start w:val="1"/>
      <w:numFmt w:val="decimal"/>
      <w:lvlText w:val="%1"/>
      <w:lvlJc w:val="left"/>
      <w:pPr>
        <w:tabs>
          <w:tab w:val="num" w:pos="0"/>
        </w:tabs>
        <w:ind w:left="425" w:hanging="425"/>
      </w:pPr>
    </w:lvl>
    <w:lvl w:ilvl="1">
      <w:start w:val="1"/>
      <w:numFmt w:val="decimal"/>
      <w:lvlText w:val="%1.%2"/>
      <w:lvlJc w:val="left"/>
      <w:pPr>
        <w:tabs>
          <w:tab w:val="num" w:pos="1080"/>
        </w:tabs>
        <w:ind w:left="1080" w:hanging="360"/>
      </w:pPr>
    </w:lvl>
    <w:lvl w:ilvl="2">
      <w:start w:val="1"/>
      <w:numFmt w:val="decimal"/>
      <w:lvlText w:val="%2.%3"/>
      <w:lvlJc w:val="left"/>
      <w:pPr>
        <w:tabs>
          <w:tab w:val="num" w:pos="1440"/>
        </w:tabs>
        <w:ind w:left="1440" w:hanging="360"/>
      </w:pPr>
    </w:lvl>
    <w:lvl w:ilvl="3">
      <w:start w:val="1"/>
      <w:numFmt w:val="decimal"/>
      <w:lvlText w:val="%3.%4"/>
      <w:lvlJc w:val="left"/>
      <w:pPr>
        <w:tabs>
          <w:tab w:val="num" w:pos="1800"/>
        </w:tabs>
        <w:ind w:left="1800" w:hanging="360"/>
      </w:pPr>
    </w:lvl>
    <w:lvl w:ilvl="4">
      <w:start w:val="1"/>
      <w:numFmt w:val="decimal"/>
      <w:lvlText w:val="%4.%5"/>
      <w:lvlJc w:val="left"/>
      <w:pPr>
        <w:tabs>
          <w:tab w:val="num" w:pos="2160"/>
        </w:tabs>
        <w:ind w:left="2160" w:hanging="360"/>
      </w:pPr>
    </w:lvl>
    <w:lvl w:ilvl="5">
      <w:start w:val="1"/>
      <w:numFmt w:val="decimal"/>
      <w:lvlText w:val="%5.%6"/>
      <w:lvlJc w:val="left"/>
      <w:pPr>
        <w:tabs>
          <w:tab w:val="num" w:pos="2520"/>
        </w:tabs>
        <w:ind w:left="2520" w:hanging="360"/>
      </w:pPr>
    </w:lvl>
    <w:lvl w:ilvl="6">
      <w:start w:val="1"/>
      <w:numFmt w:val="decimal"/>
      <w:lvlText w:val="%6.%7"/>
      <w:lvlJc w:val="left"/>
      <w:pPr>
        <w:tabs>
          <w:tab w:val="num" w:pos="2880"/>
        </w:tabs>
        <w:ind w:left="2880" w:hanging="360"/>
      </w:pPr>
    </w:lvl>
    <w:lvl w:ilvl="7">
      <w:start w:val="1"/>
      <w:numFmt w:val="decimal"/>
      <w:lvlText w:val="%7.%8"/>
      <w:lvlJc w:val="left"/>
      <w:pPr>
        <w:tabs>
          <w:tab w:val="num" w:pos="3240"/>
        </w:tabs>
        <w:ind w:left="3240" w:hanging="360"/>
      </w:pPr>
    </w:lvl>
    <w:lvl w:ilvl="8">
      <w:start w:val="1"/>
      <w:numFmt w:val="decimal"/>
      <w:lvlText w:val="%8.%9"/>
      <w:lvlJc w:val="left"/>
      <w:pPr>
        <w:tabs>
          <w:tab w:val="num" w:pos="3600"/>
        </w:tabs>
        <w:ind w:left="3600" w:hanging="360"/>
      </w:pPr>
    </w:lvl>
  </w:abstractNum>
  <w:abstractNum w:abstractNumId="5">
    <w:lvl w:ilvl="0">
      <w:start w:val="1"/>
      <w:numFmt w:val="bullet"/>
      <w:lvlText w:val=""/>
      <w:lvlJc w:val="left"/>
      <w:pPr>
        <w:tabs>
          <w:tab w:val="num" w:pos="0"/>
        </w:tabs>
        <w:ind w:left="420" w:hanging="420"/>
      </w:pPr>
      <w:rPr>
        <w:rFonts w:ascii="Wingdings" w:hAnsi="Wingdings" w:cs="Wingdings" w:hint="default"/>
      </w:rPr>
    </w:lvl>
    <w:lvl w:ilvl="1">
      <w:start w:val="1"/>
      <w:numFmt w:val="decimal"/>
      <w:lvlText w:val="%1.%2"/>
      <w:lvlJc w:val="left"/>
      <w:pPr>
        <w:tabs>
          <w:tab w:val="num" w:pos="1080"/>
        </w:tabs>
        <w:ind w:left="1080" w:hanging="360"/>
      </w:pPr>
    </w:lvl>
    <w:lvl w:ilvl="2">
      <w:start w:val="1"/>
      <w:numFmt w:val="decimal"/>
      <w:lvlText w:val="%2.%3"/>
      <w:lvlJc w:val="left"/>
      <w:pPr>
        <w:tabs>
          <w:tab w:val="num" w:pos="1440"/>
        </w:tabs>
        <w:ind w:left="1440" w:hanging="360"/>
      </w:pPr>
    </w:lvl>
    <w:lvl w:ilvl="3">
      <w:start w:val="1"/>
      <w:numFmt w:val="decimal"/>
      <w:lvlText w:val="%3.%4"/>
      <w:lvlJc w:val="left"/>
      <w:pPr>
        <w:tabs>
          <w:tab w:val="num" w:pos="1800"/>
        </w:tabs>
        <w:ind w:left="1800" w:hanging="360"/>
      </w:pPr>
    </w:lvl>
    <w:lvl w:ilvl="4">
      <w:start w:val="1"/>
      <w:numFmt w:val="decimal"/>
      <w:lvlText w:val="%4.%5"/>
      <w:lvlJc w:val="left"/>
      <w:pPr>
        <w:tabs>
          <w:tab w:val="num" w:pos="2160"/>
        </w:tabs>
        <w:ind w:left="2160" w:hanging="360"/>
      </w:pPr>
    </w:lvl>
    <w:lvl w:ilvl="5">
      <w:start w:val="1"/>
      <w:numFmt w:val="decimal"/>
      <w:lvlText w:val="%5.%6"/>
      <w:lvlJc w:val="left"/>
      <w:pPr>
        <w:tabs>
          <w:tab w:val="num" w:pos="2520"/>
        </w:tabs>
        <w:ind w:left="2520" w:hanging="360"/>
      </w:pPr>
    </w:lvl>
    <w:lvl w:ilvl="6">
      <w:start w:val="1"/>
      <w:numFmt w:val="decimal"/>
      <w:lvlText w:val="%6.%7"/>
      <w:lvlJc w:val="left"/>
      <w:pPr>
        <w:tabs>
          <w:tab w:val="num" w:pos="2880"/>
        </w:tabs>
        <w:ind w:left="2880" w:hanging="360"/>
      </w:pPr>
    </w:lvl>
    <w:lvl w:ilvl="7">
      <w:start w:val="1"/>
      <w:numFmt w:val="decimal"/>
      <w:lvlText w:val="%7.%8"/>
      <w:lvlJc w:val="left"/>
      <w:pPr>
        <w:tabs>
          <w:tab w:val="num" w:pos="3240"/>
        </w:tabs>
        <w:ind w:left="3240" w:hanging="360"/>
      </w:pPr>
    </w:lvl>
    <w:lvl w:ilvl="8">
      <w:start w:val="1"/>
      <w:numFmt w:val="decimal"/>
      <w:lvlText w:val="%8.%9"/>
      <w:lvlJc w:val="left"/>
      <w:pPr>
        <w:tabs>
          <w:tab w:val="num" w:pos="3600"/>
        </w:tabs>
        <w:ind w:left="3600" w:hanging="360"/>
      </w:pPr>
    </w:lvl>
  </w:abstractNum>
  <w:abstractNum w:abstractNumId="6">
    <w:lvl w:ilvl="0">
      <w:start w:val="1"/>
      <w:numFmt w:val="bullet"/>
      <w:lvlText w:val=""/>
      <w:lvlJc w:val="left"/>
      <w:pPr>
        <w:tabs>
          <w:tab w:val="num" w:pos="0"/>
        </w:tabs>
        <w:ind w:left="420" w:hanging="420"/>
      </w:pPr>
      <w:rPr>
        <w:rFonts w:ascii="Wingdings" w:hAnsi="Wingdings" w:cs="Wingdings" w:hint="default"/>
      </w:rPr>
    </w:lvl>
    <w:lvl w:ilvl="1">
      <w:start w:val="1"/>
      <w:numFmt w:val="decimal"/>
      <w:lvlText w:val="%1.%2"/>
      <w:lvlJc w:val="left"/>
      <w:pPr>
        <w:tabs>
          <w:tab w:val="num" w:pos="1080"/>
        </w:tabs>
        <w:ind w:left="1080" w:hanging="360"/>
      </w:pPr>
    </w:lvl>
    <w:lvl w:ilvl="2">
      <w:start w:val="1"/>
      <w:numFmt w:val="decimal"/>
      <w:lvlText w:val="%2.%3"/>
      <w:lvlJc w:val="left"/>
      <w:pPr>
        <w:tabs>
          <w:tab w:val="num" w:pos="1440"/>
        </w:tabs>
        <w:ind w:left="1440" w:hanging="360"/>
      </w:pPr>
    </w:lvl>
    <w:lvl w:ilvl="3">
      <w:start w:val="1"/>
      <w:numFmt w:val="decimal"/>
      <w:lvlText w:val="%3.%4"/>
      <w:lvlJc w:val="left"/>
      <w:pPr>
        <w:tabs>
          <w:tab w:val="num" w:pos="1800"/>
        </w:tabs>
        <w:ind w:left="1800" w:hanging="360"/>
      </w:pPr>
    </w:lvl>
    <w:lvl w:ilvl="4">
      <w:start w:val="1"/>
      <w:numFmt w:val="decimal"/>
      <w:lvlText w:val="%4.%5"/>
      <w:lvlJc w:val="left"/>
      <w:pPr>
        <w:tabs>
          <w:tab w:val="num" w:pos="2160"/>
        </w:tabs>
        <w:ind w:left="2160" w:hanging="360"/>
      </w:pPr>
    </w:lvl>
    <w:lvl w:ilvl="5">
      <w:start w:val="1"/>
      <w:numFmt w:val="decimal"/>
      <w:lvlText w:val="%5.%6"/>
      <w:lvlJc w:val="left"/>
      <w:pPr>
        <w:tabs>
          <w:tab w:val="num" w:pos="2520"/>
        </w:tabs>
        <w:ind w:left="2520" w:hanging="360"/>
      </w:pPr>
    </w:lvl>
    <w:lvl w:ilvl="6">
      <w:start w:val="1"/>
      <w:numFmt w:val="decimal"/>
      <w:lvlText w:val="%6.%7"/>
      <w:lvlJc w:val="left"/>
      <w:pPr>
        <w:tabs>
          <w:tab w:val="num" w:pos="2880"/>
        </w:tabs>
        <w:ind w:left="2880" w:hanging="360"/>
      </w:pPr>
    </w:lvl>
    <w:lvl w:ilvl="7">
      <w:start w:val="1"/>
      <w:numFmt w:val="decimal"/>
      <w:lvlText w:val="%7.%8"/>
      <w:lvlJc w:val="left"/>
      <w:pPr>
        <w:tabs>
          <w:tab w:val="num" w:pos="3240"/>
        </w:tabs>
        <w:ind w:left="3240" w:hanging="360"/>
      </w:pPr>
    </w:lvl>
    <w:lvl w:ilvl="8">
      <w:start w:val="1"/>
      <w:numFmt w:val="decimal"/>
      <w:lvlText w:val="%8.%9"/>
      <w:lvlJc w:val="left"/>
      <w:pPr>
        <w:tabs>
          <w:tab w:val="num" w:pos="3600"/>
        </w:tabs>
        <w:ind w:left="3600" w:hanging="360"/>
      </w:pPr>
    </w:lvl>
  </w:abstractNum>
  <w:abstractNum w:abstractNumId="7">
    <w:lvl w:ilvl="0">
      <w:start w:val="1"/>
      <w:numFmt w:val="bullet"/>
      <w:lvlText w:val=""/>
      <w:lvlJc w:val="left"/>
      <w:pPr>
        <w:tabs>
          <w:tab w:val="num" w:pos="0"/>
        </w:tabs>
        <w:ind w:left="420" w:hanging="420"/>
      </w:pPr>
      <w:rPr>
        <w:rFonts w:ascii="Wingdings" w:hAnsi="Wingdings" w:cs="Wingdings" w:hint="default"/>
      </w:rPr>
    </w:lvl>
    <w:lvl w:ilvl="1">
      <w:start w:val="1"/>
      <w:numFmt w:val="decimal"/>
      <w:lvlText w:val="%1.%2"/>
      <w:lvlJc w:val="left"/>
      <w:pPr>
        <w:tabs>
          <w:tab w:val="num" w:pos="1080"/>
        </w:tabs>
        <w:ind w:left="1080" w:hanging="360"/>
      </w:pPr>
    </w:lvl>
    <w:lvl w:ilvl="2">
      <w:start w:val="1"/>
      <w:numFmt w:val="decimal"/>
      <w:lvlText w:val="%2.%3"/>
      <w:lvlJc w:val="left"/>
      <w:pPr>
        <w:tabs>
          <w:tab w:val="num" w:pos="1440"/>
        </w:tabs>
        <w:ind w:left="1440" w:hanging="360"/>
      </w:pPr>
    </w:lvl>
    <w:lvl w:ilvl="3">
      <w:start w:val="1"/>
      <w:numFmt w:val="decimal"/>
      <w:lvlText w:val="%3.%4"/>
      <w:lvlJc w:val="left"/>
      <w:pPr>
        <w:tabs>
          <w:tab w:val="num" w:pos="1800"/>
        </w:tabs>
        <w:ind w:left="1800" w:hanging="360"/>
      </w:pPr>
    </w:lvl>
    <w:lvl w:ilvl="4">
      <w:start w:val="1"/>
      <w:numFmt w:val="decimal"/>
      <w:lvlText w:val="%4.%5"/>
      <w:lvlJc w:val="left"/>
      <w:pPr>
        <w:tabs>
          <w:tab w:val="num" w:pos="2160"/>
        </w:tabs>
        <w:ind w:left="2160" w:hanging="360"/>
      </w:pPr>
    </w:lvl>
    <w:lvl w:ilvl="5">
      <w:start w:val="1"/>
      <w:numFmt w:val="decimal"/>
      <w:lvlText w:val="%5.%6"/>
      <w:lvlJc w:val="left"/>
      <w:pPr>
        <w:tabs>
          <w:tab w:val="num" w:pos="2520"/>
        </w:tabs>
        <w:ind w:left="2520" w:hanging="360"/>
      </w:pPr>
    </w:lvl>
    <w:lvl w:ilvl="6">
      <w:start w:val="1"/>
      <w:numFmt w:val="decimal"/>
      <w:lvlText w:val="%6.%7"/>
      <w:lvlJc w:val="left"/>
      <w:pPr>
        <w:tabs>
          <w:tab w:val="num" w:pos="2880"/>
        </w:tabs>
        <w:ind w:left="2880" w:hanging="360"/>
      </w:pPr>
    </w:lvl>
    <w:lvl w:ilvl="7">
      <w:start w:val="1"/>
      <w:numFmt w:val="decimal"/>
      <w:lvlText w:val="%7.%8"/>
      <w:lvlJc w:val="left"/>
      <w:pPr>
        <w:tabs>
          <w:tab w:val="num" w:pos="3240"/>
        </w:tabs>
        <w:ind w:left="3240" w:hanging="360"/>
      </w:pPr>
    </w:lvl>
    <w:lvl w:ilvl="8">
      <w:start w:val="1"/>
      <w:numFmt w:val="decimal"/>
      <w:lvlText w:val="%8.%9"/>
      <w:lvlJc w:val="left"/>
      <w:pPr>
        <w:tabs>
          <w:tab w:val="num" w:pos="3600"/>
        </w:tabs>
        <w:ind w:left="3600" w:hanging="360"/>
      </w:pPr>
    </w:lvl>
  </w:abstractNum>
  <w:abstractNum w:abstractNumId="8">
    <w:lvl w:ilvl="0">
      <w:start w:val="1"/>
      <w:numFmt w:val="bullet"/>
      <w:lvlText w:val=""/>
      <w:lvlJc w:val="left"/>
      <w:pPr>
        <w:tabs>
          <w:tab w:val="num" w:pos="0"/>
        </w:tabs>
        <w:ind w:left="420" w:hanging="420"/>
      </w:pPr>
      <w:rPr>
        <w:rFonts w:ascii="Wingdings" w:hAnsi="Wingdings" w:cs="Wingdings" w:hint="default"/>
      </w:rPr>
    </w:lvl>
    <w:lvl w:ilvl="1">
      <w:start w:val="1"/>
      <w:numFmt w:val="bullet"/>
      <w:lvlText w:val=""/>
      <w:lvlJc w:val="left"/>
      <w:pPr>
        <w:tabs>
          <w:tab w:val="num" w:pos="0"/>
        </w:tabs>
        <w:ind w:left="840" w:hanging="420"/>
      </w:pPr>
      <w:rPr>
        <w:rFonts w:ascii="Wingdings" w:hAnsi="Wingdings" w:cs="Wingdings" w:hint="default"/>
      </w:rPr>
    </w:lvl>
    <w:lvl w:ilvl="2">
      <w:start w:val="1"/>
      <w:numFmt w:val="bullet"/>
      <w:lvlText w:val=""/>
      <w:lvlJc w:val="left"/>
      <w:pPr>
        <w:tabs>
          <w:tab w:val="num" w:pos="0"/>
        </w:tabs>
        <w:ind w:left="1260" w:hanging="420"/>
      </w:pPr>
      <w:rPr>
        <w:rFonts w:ascii="Wingdings" w:hAnsi="Wingdings" w:cs="Wingdings" w:hint="default"/>
      </w:rPr>
    </w:lvl>
    <w:lvl w:ilvl="3">
      <w:start w:val="1"/>
      <w:numFmt w:val="bullet"/>
      <w:lvlText w:val=""/>
      <w:lvlJc w:val="left"/>
      <w:pPr>
        <w:tabs>
          <w:tab w:val="num" w:pos="0"/>
        </w:tabs>
        <w:ind w:left="1680" w:hanging="420"/>
      </w:pPr>
      <w:rPr>
        <w:rFonts w:ascii="Wingdings" w:hAnsi="Wingdings" w:cs="Wingdings" w:hint="default"/>
      </w:rPr>
    </w:lvl>
    <w:lvl w:ilvl="4">
      <w:start w:val="1"/>
      <w:numFmt w:val="bullet"/>
      <w:lvlText w:val=""/>
      <w:lvlJc w:val="left"/>
      <w:pPr>
        <w:tabs>
          <w:tab w:val="num" w:pos="0"/>
        </w:tabs>
        <w:ind w:left="2100" w:hanging="420"/>
      </w:pPr>
      <w:rPr>
        <w:rFonts w:ascii="Wingdings" w:hAnsi="Wingdings" w:cs="Wingdings" w:hint="default"/>
      </w:rPr>
    </w:lvl>
    <w:lvl w:ilvl="5">
      <w:start w:val="1"/>
      <w:numFmt w:val="bullet"/>
      <w:lvlText w:val=""/>
      <w:lvlJc w:val="left"/>
      <w:pPr>
        <w:tabs>
          <w:tab w:val="num" w:pos="0"/>
        </w:tabs>
        <w:ind w:left="2520" w:hanging="420"/>
      </w:pPr>
      <w:rPr>
        <w:rFonts w:ascii="Wingdings" w:hAnsi="Wingdings" w:cs="Wingdings" w:hint="default"/>
      </w:rPr>
    </w:lvl>
    <w:lvl w:ilvl="6">
      <w:start w:val="1"/>
      <w:numFmt w:val="bullet"/>
      <w:lvlText w:val=""/>
      <w:lvlJc w:val="left"/>
      <w:pPr>
        <w:tabs>
          <w:tab w:val="num" w:pos="0"/>
        </w:tabs>
        <w:ind w:left="2940" w:hanging="420"/>
      </w:pPr>
      <w:rPr>
        <w:rFonts w:ascii="Wingdings" w:hAnsi="Wingdings" w:cs="Wingdings" w:hint="default"/>
      </w:rPr>
    </w:lvl>
    <w:lvl w:ilvl="7">
      <w:start w:val="1"/>
      <w:numFmt w:val="bullet"/>
      <w:lvlText w:val=""/>
      <w:lvlJc w:val="left"/>
      <w:pPr>
        <w:tabs>
          <w:tab w:val="num" w:pos="0"/>
        </w:tabs>
        <w:ind w:left="3360" w:hanging="420"/>
      </w:pPr>
      <w:rPr>
        <w:rFonts w:ascii="Wingdings" w:hAnsi="Wingdings" w:cs="Wingdings" w:hint="default"/>
      </w:rPr>
    </w:lvl>
    <w:lvl w:ilvl="8">
      <w:start w:val="1"/>
      <w:numFmt w:val="bullet"/>
      <w:lvlText w:val=""/>
      <w:lvlJc w:val="left"/>
      <w:pPr>
        <w:tabs>
          <w:tab w:val="num" w:pos="0"/>
        </w:tabs>
        <w:ind w:left="3780" w:hanging="420"/>
      </w:pPr>
      <w:rPr>
        <w:rFonts w:ascii="Wingdings" w:hAnsi="Wingdings" w:cs="Wingdings" w:hint="default"/>
      </w:rPr>
    </w:lvl>
  </w:abstractNum>
  <w:abstractNum w:abstractNumId="9">
    <w:lvl w:ilvl="0">
      <w:start w:val="1"/>
      <w:numFmt w:val="bullet"/>
      <w:lvlText w:val=""/>
      <w:lvlJc w:val="left"/>
      <w:pPr>
        <w:tabs>
          <w:tab w:val="num" w:pos="0"/>
        </w:tabs>
        <w:ind w:left="420" w:hanging="420"/>
      </w:pPr>
      <w:rPr>
        <w:rFonts w:ascii="Wingdings" w:hAnsi="Wingdings" w:cs="Wingdings" w:hint="default"/>
      </w:rPr>
    </w:lvl>
    <w:lvl w:ilvl="1">
      <w:start w:val="1"/>
      <w:numFmt w:val="bullet"/>
      <w:lvlText w:val=""/>
      <w:lvlJc w:val="left"/>
      <w:pPr>
        <w:tabs>
          <w:tab w:val="num" w:pos="0"/>
        </w:tabs>
        <w:ind w:left="840" w:hanging="420"/>
      </w:pPr>
      <w:rPr>
        <w:rFonts w:ascii="Wingdings" w:hAnsi="Wingdings" w:cs="Wingdings" w:hint="default"/>
      </w:rPr>
    </w:lvl>
    <w:lvl w:ilvl="2">
      <w:start w:val="1"/>
      <w:numFmt w:val="bullet"/>
      <w:lvlText w:val=""/>
      <w:lvlJc w:val="left"/>
      <w:pPr>
        <w:tabs>
          <w:tab w:val="num" w:pos="0"/>
        </w:tabs>
        <w:ind w:left="1260" w:hanging="420"/>
      </w:pPr>
      <w:rPr>
        <w:rFonts w:ascii="Wingdings" w:hAnsi="Wingdings" w:cs="Wingdings" w:hint="default"/>
      </w:rPr>
    </w:lvl>
    <w:lvl w:ilvl="3">
      <w:start w:val="1"/>
      <w:numFmt w:val="bullet"/>
      <w:lvlText w:val=""/>
      <w:lvlJc w:val="left"/>
      <w:pPr>
        <w:tabs>
          <w:tab w:val="num" w:pos="0"/>
        </w:tabs>
        <w:ind w:left="1680" w:hanging="420"/>
      </w:pPr>
      <w:rPr>
        <w:rFonts w:ascii="Wingdings" w:hAnsi="Wingdings" w:cs="Wingdings" w:hint="default"/>
      </w:rPr>
    </w:lvl>
    <w:lvl w:ilvl="4">
      <w:start w:val="1"/>
      <w:numFmt w:val="bullet"/>
      <w:lvlText w:val=""/>
      <w:lvlJc w:val="left"/>
      <w:pPr>
        <w:tabs>
          <w:tab w:val="num" w:pos="0"/>
        </w:tabs>
        <w:ind w:left="2100" w:hanging="420"/>
      </w:pPr>
      <w:rPr>
        <w:rFonts w:ascii="Wingdings" w:hAnsi="Wingdings" w:cs="Wingdings" w:hint="default"/>
      </w:rPr>
    </w:lvl>
    <w:lvl w:ilvl="5">
      <w:start w:val="1"/>
      <w:numFmt w:val="bullet"/>
      <w:lvlText w:val=""/>
      <w:lvlJc w:val="left"/>
      <w:pPr>
        <w:tabs>
          <w:tab w:val="num" w:pos="0"/>
        </w:tabs>
        <w:ind w:left="2520" w:hanging="420"/>
      </w:pPr>
      <w:rPr>
        <w:rFonts w:ascii="Wingdings" w:hAnsi="Wingdings" w:cs="Wingdings" w:hint="default"/>
      </w:rPr>
    </w:lvl>
    <w:lvl w:ilvl="6">
      <w:start w:val="1"/>
      <w:numFmt w:val="bullet"/>
      <w:lvlText w:val=""/>
      <w:lvlJc w:val="left"/>
      <w:pPr>
        <w:tabs>
          <w:tab w:val="num" w:pos="0"/>
        </w:tabs>
        <w:ind w:left="2940" w:hanging="420"/>
      </w:pPr>
      <w:rPr>
        <w:rFonts w:ascii="Wingdings" w:hAnsi="Wingdings" w:cs="Wingdings" w:hint="default"/>
      </w:rPr>
    </w:lvl>
    <w:lvl w:ilvl="7">
      <w:start w:val="1"/>
      <w:numFmt w:val="bullet"/>
      <w:lvlText w:val=""/>
      <w:lvlJc w:val="left"/>
      <w:pPr>
        <w:tabs>
          <w:tab w:val="num" w:pos="0"/>
        </w:tabs>
        <w:ind w:left="3360" w:hanging="420"/>
      </w:pPr>
      <w:rPr>
        <w:rFonts w:ascii="Wingdings" w:hAnsi="Wingdings" w:cs="Wingdings" w:hint="default"/>
      </w:rPr>
    </w:lvl>
    <w:lvl w:ilvl="8">
      <w:start w:val="1"/>
      <w:numFmt w:val="bullet"/>
      <w:lvlText w:val=""/>
      <w:lvlJc w:val="left"/>
      <w:pPr>
        <w:tabs>
          <w:tab w:val="num" w:pos="0"/>
        </w:tabs>
        <w:ind w:left="3780" w:hanging="420"/>
      </w:pPr>
      <w:rPr>
        <w:rFonts w:ascii="Wingdings" w:hAnsi="Wingdings" w:cs="Wingdings" w:hint="default"/>
      </w:rPr>
    </w:lvl>
  </w:abstractNum>
  <w:abstractNum w:abstractNumId="10">
    <w:lvl w:ilvl="0">
      <w:start w:val="1"/>
      <w:numFmt w:val="bullet"/>
      <w:lvlText w:val=""/>
      <w:lvlJc w:val="left"/>
      <w:pPr>
        <w:tabs>
          <w:tab w:val="num" w:pos="0"/>
        </w:tabs>
        <w:ind w:left="420" w:hanging="420"/>
      </w:pPr>
      <w:rPr>
        <w:rFonts w:ascii="Wingdings" w:hAnsi="Wingdings" w:cs="Wingdings" w:hint="default"/>
      </w:rPr>
    </w:lvl>
    <w:lvl w:ilvl="1">
      <w:start w:val="1"/>
      <w:numFmt w:val="bullet"/>
      <w:lvlText w:val=""/>
      <w:lvlJc w:val="left"/>
      <w:pPr>
        <w:tabs>
          <w:tab w:val="num" w:pos="0"/>
        </w:tabs>
        <w:ind w:left="840" w:hanging="420"/>
      </w:pPr>
      <w:rPr>
        <w:rFonts w:ascii="Wingdings" w:hAnsi="Wingdings" w:cs="Wingdings" w:hint="default"/>
      </w:rPr>
    </w:lvl>
    <w:lvl w:ilvl="2">
      <w:start w:val="1"/>
      <w:numFmt w:val="bullet"/>
      <w:lvlText w:val=""/>
      <w:lvlJc w:val="left"/>
      <w:pPr>
        <w:tabs>
          <w:tab w:val="num" w:pos="0"/>
        </w:tabs>
        <w:ind w:left="1260" w:hanging="420"/>
      </w:pPr>
      <w:rPr>
        <w:rFonts w:ascii="Wingdings" w:hAnsi="Wingdings" w:cs="Wingdings" w:hint="default"/>
      </w:rPr>
    </w:lvl>
    <w:lvl w:ilvl="3">
      <w:start w:val="1"/>
      <w:numFmt w:val="bullet"/>
      <w:lvlText w:val=""/>
      <w:lvlJc w:val="left"/>
      <w:pPr>
        <w:tabs>
          <w:tab w:val="num" w:pos="0"/>
        </w:tabs>
        <w:ind w:left="1680" w:hanging="420"/>
      </w:pPr>
      <w:rPr>
        <w:rFonts w:ascii="Wingdings" w:hAnsi="Wingdings" w:cs="Wingdings" w:hint="default"/>
      </w:rPr>
    </w:lvl>
    <w:lvl w:ilvl="4">
      <w:start w:val="1"/>
      <w:numFmt w:val="bullet"/>
      <w:lvlText w:val=""/>
      <w:lvlJc w:val="left"/>
      <w:pPr>
        <w:tabs>
          <w:tab w:val="num" w:pos="0"/>
        </w:tabs>
        <w:ind w:left="2100" w:hanging="420"/>
      </w:pPr>
      <w:rPr>
        <w:rFonts w:ascii="Wingdings" w:hAnsi="Wingdings" w:cs="Wingdings" w:hint="default"/>
      </w:rPr>
    </w:lvl>
    <w:lvl w:ilvl="5">
      <w:start w:val="1"/>
      <w:numFmt w:val="bullet"/>
      <w:lvlText w:val=""/>
      <w:lvlJc w:val="left"/>
      <w:pPr>
        <w:tabs>
          <w:tab w:val="num" w:pos="0"/>
        </w:tabs>
        <w:ind w:left="2520" w:hanging="420"/>
      </w:pPr>
      <w:rPr>
        <w:rFonts w:ascii="Wingdings" w:hAnsi="Wingdings" w:cs="Wingdings" w:hint="default"/>
      </w:rPr>
    </w:lvl>
    <w:lvl w:ilvl="6">
      <w:start w:val="1"/>
      <w:numFmt w:val="bullet"/>
      <w:lvlText w:val=""/>
      <w:lvlJc w:val="left"/>
      <w:pPr>
        <w:tabs>
          <w:tab w:val="num" w:pos="0"/>
        </w:tabs>
        <w:ind w:left="2940" w:hanging="420"/>
      </w:pPr>
      <w:rPr>
        <w:rFonts w:ascii="Wingdings" w:hAnsi="Wingdings" w:cs="Wingdings" w:hint="default"/>
      </w:rPr>
    </w:lvl>
    <w:lvl w:ilvl="7">
      <w:start w:val="1"/>
      <w:numFmt w:val="bullet"/>
      <w:lvlText w:val=""/>
      <w:lvlJc w:val="left"/>
      <w:pPr>
        <w:tabs>
          <w:tab w:val="num" w:pos="0"/>
        </w:tabs>
        <w:ind w:left="3360" w:hanging="420"/>
      </w:pPr>
      <w:rPr>
        <w:rFonts w:ascii="Wingdings" w:hAnsi="Wingdings" w:cs="Wingdings" w:hint="default"/>
      </w:rPr>
    </w:lvl>
    <w:lvl w:ilvl="8">
      <w:start w:val="1"/>
      <w:numFmt w:val="bullet"/>
      <w:lvlText w:val=""/>
      <w:lvlJc w:val="left"/>
      <w:pPr>
        <w:tabs>
          <w:tab w:val="num" w:pos="0"/>
        </w:tabs>
        <w:ind w:left="3780" w:hanging="420"/>
      </w:pPr>
      <w:rPr>
        <w:rFonts w:ascii="Wingdings" w:hAnsi="Wingdings" w:cs="Wingdings" w:hint="default"/>
      </w:rPr>
    </w:lvl>
  </w:abstractNum>
  <w:abstractNum w:abstractNumId="11">
    <w:lvl w:ilvl="0">
      <w:start w:val="1"/>
      <w:numFmt w:val="bullet"/>
      <w:lvlText w:val=""/>
      <w:lvlJc w:val="left"/>
      <w:pPr>
        <w:tabs>
          <w:tab w:val="num" w:pos="0"/>
        </w:tabs>
        <w:ind w:left="420" w:hanging="420"/>
      </w:pPr>
      <w:rPr>
        <w:rFonts w:ascii="Wingdings" w:hAnsi="Wingdings" w:cs="Wingdings" w:hint="default"/>
      </w:rPr>
    </w:lvl>
    <w:lvl w:ilvl="1">
      <w:start w:val="1"/>
      <w:numFmt w:val="bullet"/>
      <w:lvlText w:val=""/>
      <w:lvlJc w:val="left"/>
      <w:pPr>
        <w:tabs>
          <w:tab w:val="num" w:pos="0"/>
        </w:tabs>
        <w:ind w:left="840" w:hanging="420"/>
      </w:pPr>
      <w:rPr>
        <w:rFonts w:ascii="Wingdings" w:hAnsi="Wingdings" w:cs="Wingdings" w:hint="default"/>
      </w:rPr>
    </w:lvl>
    <w:lvl w:ilvl="2">
      <w:start w:val="1"/>
      <w:numFmt w:val="bullet"/>
      <w:lvlText w:val=""/>
      <w:lvlJc w:val="left"/>
      <w:pPr>
        <w:tabs>
          <w:tab w:val="num" w:pos="0"/>
        </w:tabs>
        <w:ind w:left="1260" w:hanging="420"/>
      </w:pPr>
      <w:rPr>
        <w:rFonts w:ascii="Wingdings" w:hAnsi="Wingdings" w:cs="Wingdings" w:hint="default"/>
      </w:rPr>
    </w:lvl>
    <w:lvl w:ilvl="3">
      <w:start w:val="1"/>
      <w:numFmt w:val="bullet"/>
      <w:lvlText w:val=""/>
      <w:lvlJc w:val="left"/>
      <w:pPr>
        <w:tabs>
          <w:tab w:val="num" w:pos="0"/>
        </w:tabs>
        <w:ind w:left="1680" w:hanging="420"/>
      </w:pPr>
      <w:rPr>
        <w:rFonts w:ascii="Wingdings" w:hAnsi="Wingdings" w:cs="Wingdings" w:hint="default"/>
      </w:rPr>
    </w:lvl>
    <w:lvl w:ilvl="4">
      <w:start w:val="1"/>
      <w:numFmt w:val="bullet"/>
      <w:lvlText w:val=""/>
      <w:lvlJc w:val="left"/>
      <w:pPr>
        <w:tabs>
          <w:tab w:val="num" w:pos="0"/>
        </w:tabs>
        <w:ind w:left="2100" w:hanging="420"/>
      </w:pPr>
      <w:rPr>
        <w:rFonts w:ascii="Wingdings" w:hAnsi="Wingdings" w:cs="Wingdings" w:hint="default"/>
      </w:rPr>
    </w:lvl>
    <w:lvl w:ilvl="5">
      <w:start w:val="1"/>
      <w:numFmt w:val="bullet"/>
      <w:lvlText w:val=""/>
      <w:lvlJc w:val="left"/>
      <w:pPr>
        <w:tabs>
          <w:tab w:val="num" w:pos="0"/>
        </w:tabs>
        <w:ind w:left="2520" w:hanging="420"/>
      </w:pPr>
      <w:rPr>
        <w:rFonts w:ascii="Wingdings" w:hAnsi="Wingdings" w:cs="Wingdings" w:hint="default"/>
      </w:rPr>
    </w:lvl>
    <w:lvl w:ilvl="6">
      <w:start w:val="1"/>
      <w:numFmt w:val="bullet"/>
      <w:lvlText w:val=""/>
      <w:lvlJc w:val="left"/>
      <w:pPr>
        <w:tabs>
          <w:tab w:val="num" w:pos="0"/>
        </w:tabs>
        <w:ind w:left="2940" w:hanging="420"/>
      </w:pPr>
      <w:rPr>
        <w:rFonts w:ascii="Wingdings" w:hAnsi="Wingdings" w:cs="Wingdings" w:hint="default"/>
      </w:rPr>
    </w:lvl>
    <w:lvl w:ilvl="7">
      <w:start w:val="1"/>
      <w:numFmt w:val="bullet"/>
      <w:lvlText w:val=""/>
      <w:lvlJc w:val="left"/>
      <w:pPr>
        <w:tabs>
          <w:tab w:val="num" w:pos="0"/>
        </w:tabs>
        <w:ind w:left="3360" w:hanging="420"/>
      </w:pPr>
      <w:rPr>
        <w:rFonts w:ascii="Wingdings" w:hAnsi="Wingdings" w:cs="Wingdings" w:hint="default"/>
      </w:rPr>
    </w:lvl>
    <w:lvl w:ilvl="8">
      <w:start w:val="1"/>
      <w:numFmt w:val="bullet"/>
      <w:lvlText w:val=""/>
      <w:lvlJc w:val="left"/>
      <w:pPr>
        <w:tabs>
          <w:tab w:val="num" w:pos="0"/>
        </w:tabs>
        <w:ind w:left="3780" w:hanging="420"/>
      </w:pPr>
      <w:rPr>
        <w:rFonts w:ascii="Wingdings" w:hAnsi="Wingdings" w:cs="Wingdings" w:hint="default"/>
      </w:rPr>
    </w:lvl>
  </w:abstractNum>
  <w:abstractNum w:abstractNumId="12">
    <w:lvl w:ilvl="0">
      <w:start w:val="1"/>
      <w:numFmt w:val="bullet"/>
      <w:lvlText w:val=""/>
      <w:lvlJc w:val="left"/>
      <w:pPr>
        <w:tabs>
          <w:tab w:val="num" w:pos="0"/>
        </w:tabs>
        <w:ind w:left="420" w:hanging="420"/>
      </w:pPr>
      <w:rPr>
        <w:rFonts w:ascii="Wingdings" w:hAnsi="Wingdings" w:cs="Wingdings" w:hint="default"/>
      </w:rPr>
    </w:lvl>
    <w:lvl w:ilvl="1">
      <w:start w:val="1"/>
      <w:numFmt w:val="bullet"/>
      <w:lvlText w:val=""/>
      <w:lvlJc w:val="left"/>
      <w:pPr>
        <w:tabs>
          <w:tab w:val="num" w:pos="0"/>
        </w:tabs>
        <w:ind w:left="840" w:hanging="420"/>
      </w:pPr>
      <w:rPr>
        <w:rFonts w:ascii="Wingdings" w:hAnsi="Wingdings" w:cs="Wingdings" w:hint="default"/>
      </w:rPr>
    </w:lvl>
    <w:lvl w:ilvl="2">
      <w:start w:val="1"/>
      <w:numFmt w:val="bullet"/>
      <w:lvlText w:val=""/>
      <w:lvlJc w:val="left"/>
      <w:pPr>
        <w:tabs>
          <w:tab w:val="num" w:pos="0"/>
        </w:tabs>
        <w:ind w:left="1260" w:hanging="420"/>
      </w:pPr>
      <w:rPr>
        <w:rFonts w:ascii="Wingdings" w:hAnsi="Wingdings" w:cs="Wingdings" w:hint="default"/>
      </w:rPr>
    </w:lvl>
    <w:lvl w:ilvl="3">
      <w:start w:val="1"/>
      <w:numFmt w:val="bullet"/>
      <w:lvlText w:val=""/>
      <w:lvlJc w:val="left"/>
      <w:pPr>
        <w:tabs>
          <w:tab w:val="num" w:pos="0"/>
        </w:tabs>
        <w:ind w:left="1680" w:hanging="420"/>
      </w:pPr>
      <w:rPr>
        <w:rFonts w:ascii="Wingdings" w:hAnsi="Wingdings" w:cs="Wingdings" w:hint="default"/>
      </w:rPr>
    </w:lvl>
    <w:lvl w:ilvl="4">
      <w:start w:val="1"/>
      <w:numFmt w:val="bullet"/>
      <w:lvlText w:val=""/>
      <w:lvlJc w:val="left"/>
      <w:pPr>
        <w:tabs>
          <w:tab w:val="num" w:pos="0"/>
        </w:tabs>
        <w:ind w:left="2100" w:hanging="420"/>
      </w:pPr>
      <w:rPr>
        <w:rFonts w:ascii="Wingdings" w:hAnsi="Wingdings" w:cs="Wingdings" w:hint="default"/>
      </w:rPr>
    </w:lvl>
    <w:lvl w:ilvl="5">
      <w:start w:val="1"/>
      <w:numFmt w:val="bullet"/>
      <w:lvlText w:val=""/>
      <w:lvlJc w:val="left"/>
      <w:pPr>
        <w:tabs>
          <w:tab w:val="num" w:pos="0"/>
        </w:tabs>
        <w:ind w:left="2520" w:hanging="420"/>
      </w:pPr>
      <w:rPr>
        <w:rFonts w:ascii="Wingdings" w:hAnsi="Wingdings" w:cs="Wingdings" w:hint="default"/>
      </w:rPr>
    </w:lvl>
    <w:lvl w:ilvl="6">
      <w:start w:val="1"/>
      <w:numFmt w:val="bullet"/>
      <w:lvlText w:val=""/>
      <w:lvlJc w:val="left"/>
      <w:pPr>
        <w:tabs>
          <w:tab w:val="num" w:pos="0"/>
        </w:tabs>
        <w:ind w:left="2940" w:hanging="420"/>
      </w:pPr>
      <w:rPr>
        <w:rFonts w:ascii="Wingdings" w:hAnsi="Wingdings" w:cs="Wingdings" w:hint="default"/>
      </w:rPr>
    </w:lvl>
    <w:lvl w:ilvl="7">
      <w:start w:val="1"/>
      <w:numFmt w:val="bullet"/>
      <w:lvlText w:val=""/>
      <w:lvlJc w:val="left"/>
      <w:pPr>
        <w:tabs>
          <w:tab w:val="num" w:pos="0"/>
        </w:tabs>
        <w:ind w:left="3360" w:hanging="420"/>
      </w:pPr>
      <w:rPr>
        <w:rFonts w:ascii="Wingdings" w:hAnsi="Wingdings" w:cs="Wingdings" w:hint="default"/>
      </w:rPr>
    </w:lvl>
    <w:lvl w:ilvl="8">
      <w:start w:val="1"/>
      <w:numFmt w:val="bullet"/>
      <w:lvlText w:val=""/>
      <w:lvlJc w:val="left"/>
      <w:pPr>
        <w:tabs>
          <w:tab w:val="num" w:pos="0"/>
        </w:tabs>
        <w:ind w:left="3780" w:hanging="420"/>
      </w:pPr>
      <w:rPr>
        <w:rFonts w:ascii="Wingdings" w:hAnsi="Wingdings" w:cs="Wingdings" w:hint="default"/>
      </w:rPr>
    </w:lvl>
  </w:abstractNum>
  <w:abstractNum w:abstractNumId="1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00"/>
  <w:trackRevisions/>
  <w:defaultTabStop w:val="420"/>
  <w:compat>
    <w:doNotExpandShiftReturn/>
  </w:compat>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宋体" w:cs="Times New Roman"/>
        <w:sz w:val="20"/>
        <w:lang w:val="en-US" w:eastAsia="zh-CN" w:bidi="ar-SA"/>
      </w:rPr>
    </w:rPrDefault>
    <w:pPrDefault>
      <w:pPr>
        <w:suppressAutoHyphens w:val="true"/>
      </w:pPr>
    </w:pPrDefault>
  </w:docDefaults>
  <w:style w:type="paragraph" w:styleId="Normal">
    <w:name w:val="Normal"/>
    <w:qFormat/>
    <w:pPr>
      <w:widowControl w:val="false"/>
      <w:suppressAutoHyphens w:val="true"/>
      <w:overflowPunct w:val="false"/>
      <w:bidi w:val="0"/>
      <w:spacing w:before="0" w:after="0"/>
      <w:jc w:val="both"/>
    </w:pPr>
    <w:rPr>
      <w:rFonts w:ascii="Times New Roman" w:hAnsi="Times New Roman" w:eastAsia="宋体" w:cs="等线"/>
      <w:color w:val="auto"/>
      <w:kern w:val="2"/>
      <w:sz w:val="24"/>
      <w:szCs w:val="22"/>
      <w:lang w:val="en-US" w:eastAsia="zh-CN" w:bidi="ar-SA"/>
    </w:rPr>
  </w:style>
  <w:style w:type="paragraph" w:styleId="Heading1">
    <w:name w:val="Heading 1"/>
    <w:basedOn w:val="Normal"/>
    <w:next w:val="Normal"/>
    <w:qFormat/>
    <w:pPr>
      <w:ind w:left="136" w:right="0" w:hanging="0"/>
      <w:jc w:val="left"/>
      <w:outlineLvl w:val="0"/>
    </w:pPr>
    <w:rPr>
      <w:rFonts w:eastAsia="宋体" w:cs="宋体"/>
      <w:b/>
      <w:kern w:val="0"/>
      <w:sz w:val="28"/>
      <w:szCs w:val="24"/>
    </w:rPr>
  </w:style>
  <w:style w:type="paragraph" w:styleId="Heading2">
    <w:name w:val="Heading 2"/>
    <w:basedOn w:val="Normal"/>
    <w:next w:val="Normal"/>
    <w:qFormat/>
    <w:pPr>
      <w:keepNext w:val="true"/>
      <w:keepLines/>
      <w:spacing w:lineRule="auto" w:line="415" w:before="260" w:after="260"/>
      <w:jc w:val="center"/>
      <w:outlineLvl w:val="1"/>
    </w:pPr>
    <w:rPr>
      <w:rFonts w:eastAsia="宋体" w:cs="等线 Light"/>
      <w:b/>
      <w:bCs/>
      <w:sz w:val="32"/>
      <w:szCs w:val="32"/>
    </w:rPr>
  </w:style>
  <w:style w:type="paragraph" w:styleId="Heading4">
    <w:name w:val="Heading 4"/>
    <w:basedOn w:val="Normal"/>
    <w:next w:val="Normal"/>
    <w:qFormat/>
    <w:pPr>
      <w:keepNext w:val="true"/>
      <w:keepLines/>
      <w:spacing w:lineRule="auto" w:line="372" w:before="280" w:after="290"/>
      <w:outlineLvl w:val="3"/>
    </w:pPr>
    <w:rPr>
      <w:rFonts w:ascii="Arial" w:hAnsi="Arial" w:eastAsia="黑体"/>
      <w:b/>
      <w:sz w:val="28"/>
    </w:rPr>
  </w:style>
  <w:style w:type="character" w:styleId="DefaultParagraphFont">
    <w:name w:val="Default Paragraph Font"/>
    <w:qFormat/>
    <w:rPr/>
  </w:style>
  <w:style w:type="character" w:styleId="Strong">
    <w:name w:val="Strong"/>
    <w:basedOn w:val="DefaultParagraphFont"/>
    <w:qFormat/>
    <w:rPr>
      <w:b/>
      <w:bCs/>
    </w:rPr>
  </w:style>
  <w:style w:type="character" w:styleId="InternetLink">
    <w:name w:val="Hyperlink"/>
    <w:basedOn w:val="DefaultParagraphFont"/>
    <w:rPr>
      <w:color w:val="0563C1"/>
      <w:u w:val="single"/>
    </w:rPr>
  </w:style>
  <w:style w:type="character" w:styleId="HTMLCode">
    <w:name w:val="HTML Code"/>
    <w:basedOn w:val="DefaultParagraphFont"/>
    <w:qFormat/>
    <w:rPr>
      <w:rFonts w:ascii="宋体" w:hAnsi="宋体" w:eastAsia="宋体" w:cs="宋体"/>
      <w:sz w:val="24"/>
      <w:szCs w:val="24"/>
    </w:rPr>
  </w:style>
  <w:style w:type="character" w:styleId="Style11">
    <w:name w:val="页眉 字符"/>
    <w:basedOn w:val="DefaultParagraphFont"/>
    <w:qFormat/>
    <w:rPr>
      <w:sz w:val="18"/>
      <w:szCs w:val="18"/>
    </w:rPr>
  </w:style>
  <w:style w:type="character" w:styleId="Style12">
    <w:name w:val="页脚 字符"/>
    <w:basedOn w:val="DefaultParagraphFont"/>
    <w:qFormat/>
    <w:rPr>
      <w:sz w:val="18"/>
      <w:szCs w:val="18"/>
    </w:rPr>
  </w:style>
  <w:style w:type="character" w:styleId="Style13">
    <w:name w:val="正文文本 字符"/>
    <w:basedOn w:val="DefaultParagraphFont"/>
    <w:qFormat/>
    <w:rPr>
      <w:rFonts w:ascii="宋体" w:hAnsi="宋体" w:eastAsia="宋体" w:cs="宋体"/>
      <w:kern w:val="0"/>
      <w:sz w:val="20"/>
      <w:szCs w:val="20"/>
    </w:rPr>
  </w:style>
  <w:style w:type="character" w:styleId="Style14">
    <w:name w:val="标题 字符"/>
    <w:basedOn w:val="DefaultParagraphFont"/>
    <w:qFormat/>
    <w:rPr>
      <w:rFonts w:ascii="宋体" w:hAnsi="宋体" w:eastAsia="宋体" w:cs="宋体"/>
      <w:kern w:val="0"/>
      <w:sz w:val="36"/>
      <w:szCs w:val="36"/>
    </w:rPr>
  </w:style>
  <w:style w:type="character" w:styleId="1">
    <w:name w:val="标题 1 字符"/>
    <w:basedOn w:val="DefaultParagraphFont"/>
    <w:qFormat/>
    <w:rPr>
      <w:rFonts w:ascii="宋体" w:hAnsi="宋体" w:eastAsia="宋体" w:cs="宋体"/>
      <w:kern w:val="0"/>
      <w:sz w:val="24"/>
      <w:szCs w:val="24"/>
    </w:rPr>
  </w:style>
  <w:style w:type="character" w:styleId="11">
    <w:name w:val="未处理的提及1"/>
    <w:basedOn w:val="DefaultParagraphFont"/>
    <w:qFormat/>
    <w:rPr>
      <w:color w:val="605E5C"/>
      <w:highlight w:val="lightGray"/>
    </w:rPr>
  </w:style>
  <w:style w:type="character" w:styleId="2">
    <w:name w:val="标题 2 字符"/>
    <w:basedOn w:val="DefaultParagraphFont"/>
    <w:qFormat/>
    <w:rPr>
      <w:rFonts w:ascii="等线 Light" w:hAnsi="等线 Light" w:eastAsia="宋体" w:cs="等线 Light"/>
      <w:b/>
      <w:bCs/>
      <w:sz w:val="32"/>
      <w:szCs w:val="32"/>
    </w:rPr>
  </w:style>
  <w:style w:type="character" w:styleId="HTML">
    <w:name w:val="HTML 预设格式 字符"/>
    <w:basedOn w:val="DefaultParagraphFont"/>
    <w:qFormat/>
    <w:rPr>
      <w:rFonts w:ascii="宋体" w:hAnsi="宋体" w:eastAsia="宋体" w:cs="宋体"/>
      <w:kern w:val="0"/>
      <w:sz w:val="24"/>
      <w:szCs w:val="24"/>
    </w:rPr>
  </w:style>
  <w:style w:type="character" w:styleId="Plc1">
    <w:name w:val="pl-c1"/>
    <w:basedOn w:val="DefaultParagraphFont"/>
    <w:qFormat/>
    <w:rPr/>
  </w:style>
  <w:style w:type="character" w:styleId="1Char">
    <w:name w:val="标题 1 Char"/>
    <w:qFormat/>
    <w:rPr>
      <w:rFonts w:ascii="Times New Roman" w:hAnsi="Times New Roman" w:eastAsia="宋体" w:cs="宋体"/>
      <w:b/>
      <w:kern w:val="0"/>
      <w:sz w:val="28"/>
      <w:szCs w:val="24"/>
    </w:rPr>
  </w:style>
  <w:style w:type="character" w:styleId="IndexLink">
    <w:name w:val="Index Link"/>
    <w:qFormat/>
    <w:rPr/>
  </w:style>
  <w:style w:type="character" w:styleId="UnresolvedMention">
    <w:name w:val="Unresolved Mention"/>
    <w:basedOn w:val="DefaultParagraphFont"/>
    <w:qFormat/>
    <w:rPr>
      <w:color w:val="605E5C"/>
      <w:highlight w:val="lightGray"/>
    </w:rPr>
  </w:style>
  <w:style w:type="character" w:styleId="BookTitle">
    <w:name w:val="Book Title"/>
    <w:basedOn w:val="DefaultParagraphFont"/>
    <w:qFormat/>
    <w:rPr>
      <w:b/>
      <w:bCs/>
      <w:i/>
      <w:iCs/>
      <w:spacing w:val="5"/>
    </w:rPr>
  </w:style>
  <w:style w:type="character" w:styleId="SubtleReference">
    <w:name w:val="Subtle Reference"/>
    <w:basedOn w:val="DefaultParagraphFont"/>
    <w:qFormat/>
    <w:rPr>
      <w:smallCaps/>
      <w:color w:val="5A5A5A"/>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jc w:val="left"/>
    </w:pPr>
    <w:rPr>
      <w:rFonts w:eastAsia="宋体" w:cs="宋体"/>
      <w:kern w:val="0"/>
      <w:szCs w:val="20"/>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Caption1">
    <w:name w:val="caption"/>
    <w:basedOn w:val="Normal"/>
    <w:next w:val="Normal"/>
    <w:qFormat/>
    <w:pPr>
      <w:suppressLineNumbers/>
      <w:spacing w:before="120" w:after="120"/>
    </w:pPr>
    <w:rPr>
      <w:rFonts w:cs="Lohit Devanagari"/>
      <w:i/>
      <w:iCs/>
      <w:szCs w:val="24"/>
    </w:rPr>
  </w:style>
  <w:style w:type="paragraph" w:styleId="HeaderandFooter">
    <w:name w:val="Header and Footer"/>
    <w:basedOn w:val="Normal"/>
    <w:qFormat/>
    <w:pPr/>
    <w:rPr/>
  </w:style>
  <w:style w:type="paragraph" w:styleId="Footer">
    <w:name w:val="Footer"/>
    <w:basedOn w:val="Normal"/>
    <w:pPr>
      <w:tabs>
        <w:tab w:val="clear" w:pos="420"/>
        <w:tab w:val="center" w:pos="4153" w:leader="none"/>
        <w:tab w:val="right" w:pos="8306" w:leader="none"/>
      </w:tabs>
      <w:snapToGrid w:val="false"/>
      <w:jc w:val="left"/>
    </w:pPr>
    <w:rPr>
      <w:sz w:val="18"/>
      <w:szCs w:val="18"/>
    </w:rPr>
  </w:style>
  <w:style w:type="paragraph" w:styleId="Header">
    <w:name w:val="Header"/>
    <w:basedOn w:val="Normal"/>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Contents1">
    <w:name w:val="TOC 1"/>
    <w:basedOn w:val="Normal"/>
    <w:next w:val="Normal"/>
    <w:pPr/>
    <w:rPr/>
  </w:style>
  <w:style w:type="paragraph" w:styleId="Contents2">
    <w:name w:val="TOC 2"/>
    <w:basedOn w:val="Normal"/>
    <w:next w:val="Normal"/>
    <w:pPr>
      <w:ind w:left="420" w:right="0" w:hanging="0"/>
    </w:pPr>
    <w:rPr/>
  </w:style>
  <w:style w:type="paragraph" w:styleId="HTMLPreformatted">
    <w:name w:val="HTML Preformatted"/>
    <w:basedOn w:val="Normal"/>
    <w:qFormat/>
    <w:pPr>
      <w:widowControl/>
      <w:tabs>
        <w:tab w:val="clear" w:pos="4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jc w:val="left"/>
    </w:pPr>
    <w:rPr>
      <w:rFonts w:ascii="宋体" w:hAnsi="宋体" w:eastAsia="宋体" w:cs="宋体"/>
      <w:kern w:val="0"/>
      <w:szCs w:val="24"/>
    </w:rPr>
  </w:style>
  <w:style w:type="paragraph" w:styleId="NormalWeb">
    <w:name w:val="Normal (Web)"/>
    <w:basedOn w:val="Normal"/>
    <w:qFormat/>
    <w:pPr>
      <w:widowControl/>
      <w:suppressAutoHyphens w:val="false"/>
      <w:spacing w:before="280" w:after="280"/>
      <w:jc w:val="left"/>
    </w:pPr>
    <w:rPr>
      <w:rFonts w:ascii="宋体" w:hAnsi="宋体" w:eastAsia="宋体" w:cs="宋体"/>
      <w:kern w:val="0"/>
      <w:szCs w:val="24"/>
    </w:rPr>
  </w:style>
  <w:style w:type="paragraph" w:styleId="Title">
    <w:name w:val="Title"/>
    <w:basedOn w:val="Normal"/>
    <w:qFormat/>
    <w:pPr>
      <w:spacing w:before="333" w:after="0"/>
      <w:ind w:left="0" w:right="453" w:hanging="0"/>
      <w:jc w:val="center"/>
    </w:pPr>
    <w:rPr>
      <w:rFonts w:ascii="宋体" w:hAnsi="宋体" w:eastAsia="宋体" w:cs="宋体"/>
      <w:kern w:val="0"/>
      <w:sz w:val="36"/>
      <w:szCs w:val="36"/>
    </w:rPr>
  </w:style>
  <w:style w:type="paragraph" w:styleId="Default">
    <w:name w:val="Default"/>
    <w:qFormat/>
    <w:pPr>
      <w:widowControl w:val="false"/>
      <w:suppressAutoHyphens w:val="true"/>
      <w:overflowPunct w:val="false"/>
      <w:bidi w:val="0"/>
      <w:spacing w:before="0" w:after="0"/>
      <w:jc w:val="left"/>
    </w:pPr>
    <w:rPr>
      <w:rFonts w:ascii="宋体" w:hAnsi="宋体" w:eastAsia="宋体" w:cs="宋体"/>
      <w:color w:val="000000"/>
      <w:kern w:val="0"/>
      <w:sz w:val="24"/>
      <w:szCs w:val="24"/>
      <w:lang w:val="en-US" w:eastAsia="en-US" w:bidi="ar-SA"/>
    </w:rPr>
  </w:style>
  <w:style w:type="paragraph" w:styleId="ListParagraph">
    <w:name w:val="List Paragraph"/>
    <w:basedOn w:val="Normal"/>
    <w:qFormat/>
    <w:pPr>
      <w:ind w:left="307" w:right="0" w:hanging="178"/>
      <w:jc w:val="left"/>
    </w:pPr>
    <w:rPr>
      <w:rFonts w:ascii="宋体" w:hAnsi="宋体" w:eastAsia="宋体" w:cs="宋体"/>
      <w:kern w:val="0"/>
      <w:sz w:val="22"/>
    </w:rPr>
  </w:style>
  <w:style w:type="paragraph" w:styleId="NoSpacing">
    <w:name w:val="No Spacing"/>
    <w:qFormat/>
    <w:pPr>
      <w:widowControl w:val="false"/>
      <w:suppressAutoHyphens w:val="true"/>
      <w:overflowPunct w:val="false"/>
      <w:bidi w:val="0"/>
      <w:spacing w:before="0" w:after="0"/>
      <w:jc w:val="both"/>
    </w:pPr>
    <w:rPr>
      <w:rFonts w:ascii="等线" w:hAnsi="等线" w:eastAsia="宋体" w:cs="等线"/>
      <w:color w:val="auto"/>
      <w:kern w:val="2"/>
      <w:sz w:val="21"/>
      <w:szCs w:val="22"/>
      <w:lang w:val="en-US" w:eastAsia="zh-CN" w:bidi="ar-SA"/>
    </w:rPr>
  </w:style>
  <w:style w:type="paragraph" w:styleId="WPSOffice1">
    <w:name w:val="WPSOffice手动目录 1"/>
    <w:qFormat/>
    <w:pPr>
      <w:widowControl/>
      <w:suppressAutoHyphens w:val="true"/>
      <w:overflowPunct w:val="false"/>
      <w:bidi w:val="0"/>
      <w:spacing w:before="0" w:after="0"/>
      <w:jc w:val="left"/>
    </w:pPr>
    <w:rPr>
      <w:rFonts w:ascii="Times New Roman" w:hAnsi="Times New Roman" w:eastAsia="宋体" w:cs="Times New Roman"/>
      <w:color w:val="auto"/>
      <w:kern w:val="0"/>
      <w:sz w:val="24"/>
      <w:szCs w:val="20"/>
      <w:lang w:val="en-US" w:eastAsia="zh-CN" w:bidi="hi-IN"/>
    </w:rPr>
  </w:style>
  <w:style w:type="paragraph" w:styleId="TOCHeading">
    <w:name w:val="TOC Heading"/>
    <w:basedOn w:val="Heading1"/>
    <w:next w:val="Normal"/>
    <w:qFormat/>
    <w:pPr>
      <w:keepNext w:val="true"/>
      <w:keepLines/>
      <w:widowControl/>
      <w:suppressAutoHyphens w:val="false"/>
      <w:spacing w:lineRule="auto" w:line="259" w:before="240" w:after="0"/>
      <w:ind w:left="0" w:right="0" w:hanging="0"/>
    </w:pPr>
    <w:rPr>
      <w:rFonts w:ascii="等线 Light" w:hAnsi="等线 Light" w:cs="等线 Light"/>
      <w:b w:val="false"/>
      <w:color w:val="2F5496"/>
      <w:sz w:val="32"/>
      <w:szCs w:val="32"/>
    </w:rPr>
  </w:style>
  <w:style w:type="paragraph" w:styleId="Contents3">
    <w:name w:val="TOC 3"/>
    <w:basedOn w:val="Normal"/>
    <w:next w:val="Normal"/>
    <w:autoRedefine/>
    <w:pPr>
      <w:widowControl/>
      <w:suppressAutoHyphens w:val="false"/>
      <w:spacing w:lineRule="auto" w:line="259" w:before="0" w:after="100"/>
      <w:ind w:left="440" w:right="0" w:hanging="0"/>
      <w:jc w:val="left"/>
    </w:pPr>
    <w:rPr>
      <w:rFonts w:ascii="等线" w:hAnsi="等线" w:cs="Times New Roman"/>
      <w:kern w:val="0"/>
      <w:sz w:val="22"/>
    </w:rPr>
  </w:style>
  <w:style w:type="paragraph" w:styleId="TableContents">
    <w:name w:val="Table Contents"/>
    <w:basedOn w:val="Normal"/>
    <w:qFormat/>
    <w:pPr>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hyperlink" Target="https://github.com/NXROBO/sagittarius_sdk.git." TargetMode="External"/><Relationship Id="rId10" Type="http://schemas.openxmlformats.org/officeDocument/2006/relationships/hyperlink" Target="http://wiki.ros.org/ROS/Installation" TargetMode="External"/><Relationship Id="rId11" Type="http://schemas.openxmlformats.org/officeDocument/2006/relationships/hyperlink" Target="https://github.com/NXROBO/sagittarius_ws.git." TargetMode="External"/><Relationship Id="rId12" Type="http://schemas.openxmlformats.org/officeDocument/2006/relationships/image" Target="media/image8.jpe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2183</TotalTime>
  <Application>LibreOffice/6.4.7.2$Linux_X86_64 LibreOffice_project/40$Build-2</Application>
  <Pages>20</Pages>
  <Words>1820</Words>
  <Characters>9531</Characters>
  <CharactersWithSpaces>11165</CharactersWithSpaces>
  <Paragraphs>208</Paragraphs>
  <Company>Aliyun</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2022-05-24T02:21:00Z</dcterms:created>
  <dc:creator>litian</dc:creator>
  <dc:description/>
  <dc:language>en-US</dc:language>
  <cp:lastModifiedBy/>
  <cp:lastPrinted>2022-05-18T09:22:00Z</cp:lastPrinted>
  <dcterms:modified xsi:type="dcterms:W3CDTF">2023-09-22T21:05:57Z</dcterms:modified>
  <cp:revision>60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Aliyun</vt:lpwstr>
  </property>
  <property fmtid="{D5CDD505-2E9C-101B-9397-08002B2CF9AE}" pid="4" name="DocSecurity">
    <vt:i4>0</vt:i4>
  </property>
  <property fmtid="{D5CDD505-2E9C-101B-9397-08002B2CF9AE}" pid="5" name="HyperlinksChanged">
    <vt:bool>0</vt:bool>
  </property>
  <property fmtid="{D5CDD505-2E9C-101B-9397-08002B2CF9AE}" pid="6" name="ICV">
    <vt:lpwstr>41011FE6000E44148F1A91596FA6A737</vt:lpwstr>
  </property>
  <property fmtid="{D5CDD505-2E9C-101B-9397-08002B2CF9AE}" pid="7" name="KSOProductBuildVer">
    <vt:lpwstr>2052-11.1.0.11339</vt:lpwstr>
  </property>
  <property fmtid="{D5CDD505-2E9C-101B-9397-08002B2CF9AE}" pid="8" name="LinksUpToDate">
    <vt:bool>0</vt:bool>
  </property>
  <property fmtid="{D5CDD505-2E9C-101B-9397-08002B2CF9AE}" pid="9" name="ScaleCrop">
    <vt:bool>0</vt:bool>
  </property>
  <property fmtid="{D5CDD505-2E9C-101B-9397-08002B2CF9AE}" pid="10" name="ShareDoc">
    <vt:bool>0</vt:bool>
  </property>
  <property fmtid="{D5CDD505-2E9C-101B-9397-08002B2CF9AE}" pid="11" name="version">
    <vt:lpwstr>1.4.3</vt:lpwstr>
  </property>
</Properties>
</file>